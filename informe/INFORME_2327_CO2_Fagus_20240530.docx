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1.xml" ContentType="application/vnd.openxmlformats-officedocument.wordprocessingml.footer+xml"/>
  <Override PartName="/word/footer6.xml" ContentType="application/vnd.openxmlformats-officedocument.wordprocessingml.footer+xml"/>
  <Override PartName="/word/media/image1.png" ContentType="image/png"/>
  <Override PartName="/word/media/image2.png" ContentType="image/png"/>
  <Override PartName="/word/media/image3.jpeg" ContentType="image/jpeg"/>
  <Override PartName="/word/media/image11.png" ContentType="image/png"/>
  <Override PartName="/word/media/image6.png" ContentType="image/png"/>
  <Override PartName="/word/media/image4.png" ContentType="image/png"/>
  <Override PartName="/word/media/image10.png" ContentType="image/png"/>
  <Override PartName="/word/media/image5.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drawing>
          <wp:anchor behindDoc="0" distT="0" distB="0" distL="0" distR="0" simplePos="0" locked="0" layoutInCell="0" allowOverlap="1" relativeHeight="35">
            <wp:simplePos x="0" y="0"/>
            <wp:positionH relativeFrom="page">
              <wp:posOffset>5420360</wp:posOffset>
            </wp:positionH>
            <wp:positionV relativeFrom="page">
              <wp:posOffset>285750</wp:posOffset>
            </wp:positionV>
            <wp:extent cx="885825" cy="547370"/>
            <wp:effectExtent l="0" t="0" r="0" b="0"/>
            <wp:wrapNone/>
            <wp:docPr id="1" name="Logo Tecnosylva portada"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Tecnosylva portada" descr="" title=""/>
                    <pic:cNvPicPr>
                      <a:picLocks noChangeAspect="1" noChangeArrowheads="1"/>
                    </pic:cNvPicPr>
                  </pic:nvPicPr>
                  <pic:blipFill>
                    <a:blip r:embed="rId2"/>
                    <a:srcRect l="33484" t="0" r="0" b="0"/>
                    <a:stretch>
                      <a:fillRect/>
                    </a:stretch>
                  </pic:blipFill>
                  <pic:spPr bwMode="auto">
                    <a:xfrm>
                      <a:off x="0" y="0"/>
                      <a:ext cx="885825" cy="547370"/>
                    </a:xfrm>
                    <a:prstGeom prst="rect">
                      <a:avLst/>
                    </a:prstGeom>
                  </pic:spPr>
                </pic:pic>
              </a:graphicData>
            </a:graphic>
          </wp:anchor>
        </w:drawing>
        <mc:AlternateContent>
          <mc:Choice Requires="wps">
            <w:drawing>
              <wp:anchor behindDoc="0" distT="4445" distB="4445" distL="0" distR="4445" simplePos="0" locked="0" layoutInCell="1" allowOverlap="1" relativeHeight="36">
                <wp:simplePos x="0" y="0"/>
                <wp:positionH relativeFrom="column">
                  <wp:posOffset>4137025</wp:posOffset>
                </wp:positionH>
                <wp:positionV relativeFrom="paragraph">
                  <wp:posOffset>-977900</wp:posOffset>
                </wp:positionV>
                <wp:extent cx="1285875" cy="1447800"/>
                <wp:effectExtent l="635" t="0" r="0" b="635"/>
                <wp:wrapNone/>
                <wp:docPr id="2" name="Flecha: pentágono 8"/>
                <a:graphic xmlns:a="http://schemas.openxmlformats.org/drawingml/2006/main">
                  <a:graphicData uri="http://schemas.microsoft.com/office/word/2010/wordprocessingShape">
                    <wps:wsp>
                      <wps:cNvSpPr/>
                      <wps:spPr>
                        <a:xfrm rot="5400000">
                          <a:off x="0" y="0"/>
                          <a:ext cx="1285920" cy="1447920"/>
                        </a:xfrm>
                        <a:prstGeom prst="homePlate">
                          <a:avLst>
                            <a:gd name="adj" fmla="val 20529"/>
                          </a:avLst>
                        </a:prstGeom>
                        <a:solidFill>
                          <a:srgbClr val="785a1e"/>
                        </a:solidFill>
                        <a:ln w="12600">
                          <a:noFill/>
                        </a:ln>
                      </wps:spPr>
                      <wps:style>
                        <a:lnRef idx="0"/>
                        <a:fillRef idx="0"/>
                        <a:effectRef idx="0"/>
                        <a:fontRef idx="minor"/>
                      </wps:style>
                      <wps:bodyPr/>
                    </wps:wsp>
                  </a:graphicData>
                </a:graphic>
              </wp:anchor>
            </w:drawing>
          </mc:Choice>
          <mc:Fallback>
            <w:pict>
              <v:shapetype id="_x0000_t15" coordsize="21600,21600" o:spt="15" adj="10800" path="m,l@2,l21600,10800l@2,21600l,21600xe">
                <v:stroke joinstyle="miter"/>
                <v:formulas>
                  <v:f eqn="val 21600"/>
                  <v:f eqn="val #0"/>
                  <v:f eqn="sum width 0 @1"/>
                  <v:f eqn="sum @2 width 0"/>
                  <v:f eqn="prod 1 @3 2"/>
                  <v:f eqn="prod @2 1 2"/>
                </v:formulas>
                <v:path gradientshapeok="t" o:connecttype="rect" textboxrect="0,0,@4,21600"/>
                <v:handles>
                  <v:h position="@2,0"/>
                </v:handles>
              </v:shapetype>
              <v:shape id="shape_0" ID="Flecha: pentágono 8" path="m0,0l-2147483639,0l-2147483633,-2147483635l-2147483639,-2147483634l0,-2147483634xe" fillcolor="#785a1e" stroked="f" o:allowincell="f" style="position:absolute;margin-left:325.7pt;margin-top:-77pt;width:101.2pt;height:113.95pt;mso-wrap-style:none;v-text-anchor:middle;rotation:90" type="_x0000_t15">
                <v:fill o:detectmouseclick="t" type="solid" color2="#87a5e1"/>
                <v:stroke color="#3465a4" weight="12600" joinstyle="miter" endcap="flat"/>
                <w10:wrap type="none"/>
              </v:shape>
            </w:pict>
          </mc:Fallback>
        </mc:AlternateContent>
      </w:r>
      <w:bookmarkStart w:id="0" w:name="_Hlk509480780"/>
      <w:bookmarkStart w:id="1" w:name="_Hlk106031674"/>
      <w:bookmarkStart w:id="2" w:name="_Hlk509480780"/>
      <w:bookmarkStart w:id="3" w:name="_Hlk106031674"/>
      <w:bookmarkEnd w:id="2"/>
      <w:bookmarkEnd w:id="3"/>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45720" distB="45720" distL="114300" distR="114300" simplePos="0" locked="0" layoutInCell="0" allowOverlap="1" relativeHeight="7">
                <wp:simplePos x="0" y="0"/>
                <wp:positionH relativeFrom="margin">
                  <wp:posOffset>-413385</wp:posOffset>
                </wp:positionH>
                <wp:positionV relativeFrom="paragraph">
                  <wp:posOffset>463550</wp:posOffset>
                </wp:positionV>
                <wp:extent cx="6305550" cy="2247900"/>
                <wp:effectExtent l="0" t="0" r="0" b="0"/>
                <wp:wrapSquare wrapText="bothSides"/>
                <wp:docPr id="3" name="Cuadro de texto 2"/>
                <a:graphic xmlns:a="http://schemas.openxmlformats.org/drawingml/2006/main">
                  <a:graphicData uri="http://schemas.microsoft.com/office/word/2010/wordprocessingShape">
                    <wps:wsp>
                      <wps:cNvSpPr/>
                      <wps:spPr>
                        <a:xfrm>
                          <a:off x="0" y="0"/>
                          <a:ext cx="6305400" cy="2247840"/>
                        </a:xfrm>
                        <a:prstGeom prst="rect">
                          <a:avLst/>
                        </a:prstGeom>
                        <a:solidFill>
                          <a:srgbClr val="ffffff"/>
                        </a:solidFill>
                        <a:ln w="9360">
                          <a:noFill/>
                        </a:ln>
                      </wps:spPr>
                      <wps:style>
                        <a:lnRef idx="0"/>
                        <a:fillRef idx="0"/>
                        <a:effectRef idx="0"/>
                        <a:fontRef idx="minor"/>
                      </wps:style>
                      <wps:txbx>
                        <w:txbxContent>
                          <w:p>
                            <w:pPr>
                              <w:pStyle w:val="Header"/>
                              <w:jc w:val="end"/>
                              <w:rPr>
                                <w:rFonts w:ascii="Poppins SemiBold" w:hAnsi="Poppins SemiBold" w:cs="Poppins SemiBold"/>
                                <w:color w:val="785A1E"/>
                                <w:sz w:val="44"/>
                                <w:szCs w:val="44"/>
                              </w:rPr>
                            </w:pPr>
                            <w:bookmarkStart w:id="4" w:name="_Hlk108695354"/>
                            <w:r>
                              <w:rPr>
                                <w:rFonts w:cs="Poppins SemiBold" w:ascii="Poppins SemiBold" w:hAnsi="Poppins SemiBold"/>
                                <w:color w:val="785A1E"/>
                                <w:sz w:val="44"/>
                                <w:szCs w:val="44"/>
                              </w:rPr>
                              <w:t>Informe final del Proyecto</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PROPUESTA DE SIMULACIONES DE</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ITINERARIOS SELVÍCOLAS PARA FAGUS</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SYLVATICA EN NAVARRA</w:t>
                            </w:r>
                            <w:r>
                              <w:rPr>
                                <w:rFonts w:cs="Poppins SemiBold" w:ascii="Poppins SemiBold" w:hAnsi="Poppins SemiBold"/>
                                <w:color w:val="785A1E"/>
                                <w:sz w:val="44"/>
                                <w:szCs w:val="44"/>
                              </w:rPr>
                              <w:t>.</w:t>
                            </w:r>
                            <w:bookmarkEnd w:id="4"/>
                          </w:p>
                        </w:txbxContent>
                      </wps:txbx>
                      <wps:bodyPr anchor="t">
                        <a:noAutofit/>
                      </wps:bodyPr>
                    </wps:wsp>
                  </a:graphicData>
                </a:graphic>
              </wp:anchor>
            </w:drawing>
          </mc:Choice>
          <mc:Fallback>
            <w:pict>
              <v:rect id="shape_0" ID="Cuadro de texto 2" path="m0,0l-2147483645,0l-2147483645,-2147483646l0,-2147483646xe" fillcolor="white" stroked="f" o:allowincell="f" style="position:absolute;margin-left:-32.55pt;margin-top:36.5pt;width:496.45pt;height:176.95pt;mso-wrap-style:square;v-text-anchor:top;mso-position-horizontal-relative:margin">
                <v:fill o:detectmouseclick="t" type="solid" color2="black"/>
                <v:stroke color="#3465a4" weight="9360" joinstyle="miter" endcap="flat"/>
                <v:textbox>
                  <w:txbxContent>
                    <w:p>
                      <w:pPr>
                        <w:pStyle w:val="Header"/>
                        <w:jc w:val="end"/>
                        <w:rPr>
                          <w:rFonts w:ascii="Poppins SemiBold" w:hAnsi="Poppins SemiBold" w:cs="Poppins SemiBold"/>
                          <w:color w:val="785A1E"/>
                          <w:sz w:val="44"/>
                          <w:szCs w:val="44"/>
                        </w:rPr>
                      </w:pPr>
                      <w:bookmarkStart w:id="5" w:name="_Hlk108695354"/>
                      <w:r>
                        <w:rPr>
                          <w:rFonts w:cs="Poppins SemiBold" w:ascii="Poppins SemiBold" w:hAnsi="Poppins SemiBold"/>
                          <w:color w:val="785A1E"/>
                          <w:sz w:val="44"/>
                          <w:szCs w:val="44"/>
                        </w:rPr>
                        <w:t>Informe final del Proyecto</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PROPUESTA DE SIMULACIONES DE</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ITINERARIOS SELVÍCOLAS PARA FAGUS</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SYLVATICA EN NAVARRA</w:t>
                      </w:r>
                      <w:r>
                        <w:rPr>
                          <w:rFonts w:cs="Poppins SemiBold" w:ascii="Poppins SemiBold" w:hAnsi="Poppins SemiBold"/>
                          <w:color w:val="785A1E"/>
                          <w:sz w:val="44"/>
                          <w:szCs w:val="44"/>
                        </w:rPr>
                        <w:t>.</w:t>
                      </w:r>
                      <w:bookmarkEnd w:id="5"/>
                    </w:p>
                  </w:txbxContent>
                </v:textbox>
                <w10:wrap type="square"/>
              </v:rect>
            </w:pict>
          </mc:Fallback>
        </mc:AlternateContent>
      </w:r>
    </w:p>
    <w:p>
      <w:pPr>
        <w:pStyle w:val="Normal"/>
        <w:rPr/>
      </w:pPr>
      <w:r>
        <w:rPr/>
      </w:r>
    </w:p>
    <w:p>
      <w:pPr>
        <w:pStyle w:val="Normal"/>
        <w:rPr/>
      </w:pPr>
      <w:r>
        <w:rPr/>
      </w:r>
    </w:p>
    <w:p>
      <w:pPr>
        <w:pStyle w:val="Normal"/>
        <w:ind w:end="-710"/>
        <w:jc w:val="end"/>
        <w:rPr/>
      </w:pPr>
      <w:r>
        <w:rPr/>
      </w:r>
      <w:bookmarkStart w:id="6" w:name="_Hlk509480780"/>
      <w:bookmarkStart w:id="7" w:name="_Hlk509480780"/>
      <w:bookmarkEnd w:id="7"/>
    </w:p>
    <w:p>
      <w:pPr>
        <w:sectPr>
          <w:footerReference w:type="default" r:id="rId3"/>
          <w:type w:val="nextPage"/>
          <w:pgSz w:w="11906" w:h="16838"/>
          <w:pgMar w:left="1701" w:right="1701" w:gutter="0" w:header="0" w:top="1417" w:footer="708" w:bottom="1417"/>
          <w:pgNumType w:fmt="decimal"/>
          <w:formProt w:val="false"/>
          <w:docGrid w:type="default" w:linePitch="312" w:charSpace="2047"/>
        </w:sectPr>
      </w:pP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er"/>
        <w:jc w:val="end"/>
        <w:rPr>
          <w:rFonts w:ascii="Poppins Light" w:hAnsi="Poppins Light" w:cs="Poppins Light"/>
          <w:color w:val="785A1E"/>
          <w:sz w:val="18"/>
          <w:szCs w:val="18"/>
        </w:rPr>
      </w:pPr>
      <w:r>
        <w:rPr>
          <w:rFonts w:cs="Poppins Light" w:ascii="Poppins Light" w:hAnsi="Poppins Light"/>
          <w:color w:val="785A1E"/>
          <w:sz w:val="18"/>
          <w:szCs w:val="18"/>
        </w:rPr>
      </w:r>
    </w:p>
    <w:p>
      <w:pPr>
        <w:pStyle w:val="Normal"/>
        <w:spacing w:lineRule="auto" w:line="240" w:before="0" w:after="0"/>
        <w:jc w:val="end"/>
        <w:rPr>
          <w:rFonts w:ascii="Poppins SemiBold" w:hAnsi="Poppins SemiBold" w:cs="Poppins SemiBold"/>
        </w:rPr>
      </w:pPr>
      <w:r>
        <w:rPr>
          <w:rFonts w:cs="Poppins SemiBold" w:ascii="Poppins SemiBold" w:hAnsi="Poppins SemiBold"/>
        </w:rPr>
        <w:t>ENTREGABLE:</w:t>
      </w:r>
    </w:p>
    <w:p>
      <w:pPr>
        <w:pStyle w:val="Normal"/>
        <w:spacing w:lineRule="auto" w:line="240" w:before="0" w:after="0"/>
        <w:jc w:val="end"/>
        <w:rPr>
          <w:rFonts w:ascii="Poppins Light" w:hAnsi="Poppins Light" w:cs="Poppins Light"/>
        </w:rPr>
      </w:pPr>
      <w:r>
        <w:rPr>
          <w:rFonts w:cs="Poppins Light" w:ascii="Poppins Light" w:hAnsi="Poppins Light"/>
        </w:rPr>
        <w:t>INFORME FINAL</w:t>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SemiBold" w:hAnsi="Poppins SemiBold" w:cs="Poppins SemiBold"/>
        </w:rPr>
      </w:pPr>
      <w:r>
        <w:rPr>
          <w:rFonts w:cs="Poppins SemiBold" w:ascii="Poppins SemiBold" w:hAnsi="Poppins SemiBold"/>
        </w:rPr>
        <w:t>CLIENTE:</w:t>
      </w:r>
    </w:p>
    <w:p>
      <w:pPr>
        <w:pStyle w:val="Normal"/>
        <w:spacing w:lineRule="auto" w:line="240" w:before="0" w:after="0"/>
        <w:jc w:val="end"/>
        <w:rPr>
          <w:rFonts w:ascii="Poppins Light" w:hAnsi="Poppins Light" w:cs="Poppins Light"/>
        </w:rPr>
      </w:pPr>
      <w:r>
        <w:rPr>
          <w:rFonts w:cs="Poppins Light" w:ascii="Poppins Light" w:hAnsi="Poppins Light"/>
        </w:rPr>
        <w:t>GAN-NIK</w:t>
      </w:r>
    </w:p>
    <w:p>
      <w:pPr>
        <w:pStyle w:val="Normal"/>
        <w:spacing w:lineRule="auto" w:line="240" w:before="0" w:after="0"/>
        <w:rPr>
          <w:rFonts w:ascii="Poppins SemiBold" w:hAnsi="Poppins SemiBold" w:cs="Poppins SemiBold"/>
        </w:rPr>
      </w:pPr>
      <w:r>
        <w:rPr>
          <w:rFonts w:cs="Poppins SemiBold" w:ascii="Poppins SemiBold" w:hAnsi="Poppins SemiBold"/>
        </w:rPr>
      </w:r>
    </w:p>
    <w:p>
      <w:pPr>
        <w:pStyle w:val="Normal"/>
        <w:spacing w:lineRule="auto" w:line="240" w:before="0" w:after="0"/>
        <w:jc w:val="end"/>
        <w:rPr>
          <w:rFonts w:ascii="Poppins SemiBold" w:hAnsi="Poppins SemiBold" w:cs="Poppins SemiBold"/>
        </w:rPr>
      </w:pPr>
      <w:r>
        <w:rPr>
          <w:rFonts w:cs="Poppins SemiBold" w:ascii="Poppins SemiBold" w:hAnsi="Poppins SemiBold"/>
        </w:rPr>
        <w:t>CÓDIGO PROYECTO:</w:t>
      </w:r>
    </w:p>
    <w:p>
      <w:pPr>
        <w:pStyle w:val="Normal"/>
        <w:spacing w:lineRule="auto" w:line="240" w:before="0" w:after="0"/>
        <w:jc w:val="end"/>
        <w:rPr>
          <w:rFonts w:ascii="Poppins Light" w:hAnsi="Poppins Light" w:cs="Poppins Light"/>
        </w:rPr>
      </w:pPr>
      <w:r>
        <w:rPr>
          <w:rFonts w:cs="Poppins Light" w:ascii="Poppins Light" w:hAnsi="Poppins Light"/>
        </w:rPr>
        <w:t>232</w:t>
      </w:r>
      <w:r>
        <w:rPr>
          <w:rFonts w:cs="Poppins Light" w:ascii="Poppins Light" w:hAnsi="Poppins Light"/>
        </w:rPr>
        <w:t>7</w:t>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SemiBold" w:hAnsi="Poppins SemiBold" w:cs="Poppins SemiBold"/>
        </w:rPr>
      </w:pPr>
      <w:r>
        <w:rPr>
          <w:rFonts w:cs="Poppins SemiBold" w:ascii="Poppins SemiBold" w:hAnsi="Poppins SemiBold"/>
        </w:rPr>
        <w:t>FECHA:</w:t>
      </w:r>
    </w:p>
    <w:p>
      <w:pPr>
        <w:pStyle w:val="Normal"/>
        <w:spacing w:lineRule="auto" w:line="240" w:before="0" w:after="0"/>
        <w:jc w:val="end"/>
        <w:rPr>
          <w:rFonts w:ascii="Poppins Light" w:hAnsi="Poppins Light" w:cs="Poppins Light"/>
        </w:rPr>
      </w:pPr>
      <w:r>
        <w:rPr>
          <w:rFonts w:cs="Poppins Light" w:ascii="Poppins Light" w:hAnsi="Poppins Light"/>
        </w:rPr>
        <w:t>30</w:t>
      </w:r>
      <w:r>
        <w:rPr>
          <w:rFonts w:cs="Poppins Light" w:ascii="Poppins Light" w:hAnsi="Poppins Light"/>
        </w:rPr>
        <w:t>/</w:t>
      </w:r>
      <w:r>
        <w:rPr>
          <w:rFonts w:cs="Poppins Light" w:ascii="Poppins Light" w:hAnsi="Poppins Light"/>
        </w:rPr>
        <w:t>04</w:t>
      </w:r>
      <w:r>
        <w:rPr>
          <w:rFonts w:cs="Poppins Light" w:ascii="Poppins Light" w:hAnsi="Poppins Light"/>
        </w:rPr>
        <w:t>/202</w:t>
      </w:r>
      <w:r>
        <w:rPr>
          <w:rFonts w:cs="Poppins Light" w:ascii="Poppins Light" w:hAnsi="Poppins Light"/>
        </w:rPr>
        <w:t>4</w:t>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mc:AlternateContent>
          <mc:Choice Requires="wpg">
            <w:drawing>
              <wp:anchor behindDoc="0" distT="635" distB="2540" distL="114300" distR="113665" simplePos="0" locked="0" layoutInCell="0" allowOverlap="1" relativeHeight="2">
                <wp:simplePos x="0" y="0"/>
                <wp:positionH relativeFrom="column">
                  <wp:posOffset>1568450</wp:posOffset>
                </wp:positionH>
                <wp:positionV relativeFrom="paragraph">
                  <wp:posOffset>791210</wp:posOffset>
                </wp:positionV>
                <wp:extent cx="3832225" cy="854710"/>
                <wp:effectExtent l="0" t="0" r="0" b="0"/>
                <wp:wrapSquare wrapText="bothSides"/>
                <wp:docPr id="5" name="Grupo 4"/>
                <a:graphic xmlns:a="http://schemas.openxmlformats.org/drawingml/2006/main">
                  <a:graphicData uri="http://schemas.microsoft.com/office/word/2010/wordprocessingGroup">
                    <wpg:wgp>
                      <wpg:cNvGrpSpPr/>
                      <wpg:grpSpPr>
                        <a:xfrm>
                          <a:off x="0" y="0"/>
                          <a:ext cx="3832200" cy="854640"/>
                          <a:chOff x="0" y="0"/>
                          <a:chExt cx="3832200" cy="854640"/>
                        </a:xfrm>
                      </wpg:grpSpPr>
                      <pic:pic xmlns:pic="http://schemas.openxmlformats.org/drawingml/2006/picture">
                        <pic:nvPicPr>
                          <pic:cNvPr id="6" name="Imagen 2" descr="Logotipo&#10;&#10;Descripción generada automáticamente"/>
                          <pic:cNvPicPr/>
                        </pic:nvPicPr>
                        <pic:blipFill>
                          <a:blip r:embed="rId4"/>
                          <a:stretch/>
                        </pic:blipFill>
                        <pic:spPr>
                          <a:xfrm>
                            <a:off x="0" y="8280"/>
                            <a:ext cx="2062440" cy="846360"/>
                          </a:xfrm>
                          <a:prstGeom prst="rect">
                            <a:avLst/>
                          </a:prstGeom>
                          <a:ln w="0">
                            <a:noFill/>
                          </a:ln>
                        </pic:spPr>
                      </pic:pic>
                      <pic:pic xmlns:pic="http://schemas.openxmlformats.org/drawingml/2006/picture">
                        <pic:nvPicPr>
                          <pic:cNvPr id="7" name="Imagen 9" descr="Imagen de la pantalla de un celular con texto e imagen&#10;&#10;Descripción generada automáticamente con confianza baja"/>
                          <pic:cNvPicPr/>
                        </pic:nvPicPr>
                        <pic:blipFill>
                          <a:blip r:embed="rId5"/>
                          <a:stretch/>
                        </pic:blipFill>
                        <pic:spPr>
                          <a:xfrm>
                            <a:off x="2743920" y="0"/>
                            <a:ext cx="1088280" cy="828720"/>
                          </a:xfrm>
                          <a:prstGeom prst="rect">
                            <a:avLst/>
                          </a:prstGeom>
                          <a:ln w="0">
                            <a:noFill/>
                          </a:ln>
                        </pic:spPr>
                      </pic:pic>
                      <pic:pic xmlns:pic="http://schemas.openxmlformats.org/drawingml/2006/picture">
                        <pic:nvPicPr>
                          <pic:cNvPr id="8" name="Imagen 7" descr="Logotipo&#10;&#10;Descripción generada automáticamente con confianza media"/>
                          <pic:cNvPicPr/>
                        </pic:nvPicPr>
                        <pic:blipFill>
                          <a:blip r:embed="rId6"/>
                          <a:stretch/>
                        </pic:blipFill>
                        <pic:spPr>
                          <a:xfrm>
                            <a:off x="2113920" y="8280"/>
                            <a:ext cx="571680" cy="828720"/>
                          </a:xfrm>
                          <a:prstGeom prst="rect">
                            <a:avLst/>
                          </a:prstGeom>
                          <a:ln w="0">
                            <a:noFill/>
                          </a:ln>
                        </pic:spPr>
                      </pic:pic>
                    </wpg:wgp>
                  </a:graphicData>
                </a:graphic>
              </wp:anchor>
            </w:drawing>
          </mc:Choice>
          <mc:Fallback>
            <w:pict>
              <v:group id="shape_0" alt="Grupo 4" style="position:absolute;margin-left:123.5pt;margin-top:62.3pt;width:301.75pt;height:67.3pt" coordorigin="2470,1246" coordsize="6035,13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2" stroked="f" o:allowincell="f" style="position:absolute;left:2470;top:1259;width:3247;height:1332;mso-wrap-style:none;v-text-anchor:middle" type="_x0000_t75">
                  <v:imagedata r:id="rId7" o:detectmouseclick="t"/>
                  <v:stroke color="#3465a4" joinstyle="round" endcap="flat"/>
                  <w10:wrap type="square"/>
                </v:shape>
                <v:shape id="shape_0" ID="Imagen 9" stroked="f" o:allowincell="f" style="position:absolute;left:6791;top:1246;width:1713;height:1304;mso-wrap-style:none;v-text-anchor:middle" type="_x0000_t75">
                  <v:imagedata r:id="rId8" o:detectmouseclick="t"/>
                  <v:stroke color="#3465a4" joinstyle="round" endcap="flat"/>
                  <w10:wrap type="square"/>
                </v:shape>
                <v:shape id="shape_0" ID="Imagen 7" stroked="f" o:allowincell="f" style="position:absolute;left:5799;top:1259;width:899;height:1304;mso-wrap-style:none;v-text-anchor:middle" type="_x0000_t75">
                  <v:imagedata r:id="rId9" o:detectmouseclick="t"/>
                  <v:stroke color="#3465a4" joinstyle="round" endcap="flat"/>
                  <w10:wrap type="square"/>
                </v:shape>
              </v:group>
            </w:pict>
          </mc:Fallback>
        </mc:AlternateContent>
      </w:r>
    </w:p>
    <w:p>
      <w:pPr>
        <w:sectPr>
          <w:footerReference w:type="default" r:id="rId10"/>
          <w:footerReference w:type="first" r:id="rId11"/>
          <w:type w:val="nextPage"/>
          <w:pgSz w:w="11906" w:h="16838"/>
          <w:pgMar w:left="1701" w:right="1701" w:gutter="0" w:header="0" w:top="1417" w:footer="708" w:bottom="1417"/>
          <w:pgNumType w:fmt="decimal"/>
          <w:formProt w:val="false"/>
          <w:textDirection w:val="lrTb"/>
          <w:docGrid w:type="default" w:linePitch="360" w:charSpace="0"/>
        </w:sectPr>
      </w:pPr>
    </w:p>
    <w:sdt>
      <w:sdtPr>
        <w:docPartObj>
          <w:docPartGallery w:val="Table of Contents"/>
          <w:docPartUnique w:val="true"/>
        </w:docPartObj>
      </w:sdtPr>
      <w:sdtContent>
        <w:p>
          <w:pPr>
            <w:pStyle w:val="TOCHeading"/>
            <w:rPr/>
          </w:pPr>
          <w:r>
            <w:rPr/>
            <w:br/>
            <w:t>ÍNDICE</w:t>
          </w:r>
        </w:p>
        <w:p>
          <w:pPr>
            <w:pStyle w:val="TOC1"/>
            <w:tabs>
              <w:tab w:val="clear" w:pos="709"/>
              <w:tab w:val="left" w:pos="440" w:leader="none"/>
              <w:tab w:val="right" w:pos="8504" w:leader="dot"/>
            </w:tabs>
            <w:rPr/>
          </w:pPr>
          <w:r>
            <w:fldChar w:fldCharType="begin"/>
          </w:r>
          <w:r>
            <w:rPr>
              <w:rStyle w:val="Enlacedelndice"/>
            </w:rPr>
            <w:instrText xml:space="preserve"> TOC \o "1-3" \h</w:instrText>
          </w:r>
          <w:r>
            <w:rPr>
              <w:rStyle w:val="Enlacedelndice"/>
            </w:rPr>
            <w:fldChar w:fldCharType="separate"/>
          </w:r>
          <w:hyperlink w:anchor="__RefHeading___Toc33418_1333495180">
            <w:r>
              <w:rPr>
                <w:rStyle w:val="Enlacedelndice"/>
              </w:rPr>
              <w:t>1</w:t>
              <w:tab/>
              <w:t>INTRODUCCIÓN</w:t>
              <w:tab/>
              <w:t>2</w:t>
            </w:r>
          </w:hyperlink>
        </w:p>
        <w:p>
          <w:pPr>
            <w:pStyle w:val="TOC1"/>
            <w:tabs>
              <w:tab w:val="clear" w:pos="709"/>
              <w:tab w:val="left" w:pos="440" w:leader="none"/>
              <w:tab w:val="right" w:pos="8504" w:leader="dot"/>
            </w:tabs>
            <w:rPr/>
          </w:pPr>
          <w:hyperlink w:anchor="__RefHeading___Toc33418_1333495180_Copia">
            <w:r>
              <w:rPr>
                <w:rStyle w:val="Enlacedelndice"/>
              </w:rPr>
              <w:t>2</w:t>
              <w:tab/>
              <w:t>METODOLOGÍA</w:t>
              <w:tab/>
              <w:t>2</w:t>
            </w:r>
          </w:hyperlink>
        </w:p>
        <w:p>
          <w:pPr>
            <w:pStyle w:val="TOC2"/>
            <w:tabs>
              <w:tab w:val="clear" w:pos="709"/>
              <w:tab w:val="left" w:pos="880" w:leader="none"/>
              <w:tab w:val="right" w:pos="8504" w:leader="dot"/>
            </w:tabs>
            <w:rPr/>
          </w:pPr>
          <w:hyperlink w:anchor="__RefHeading___Toc5411_483220859_Copia_1">
            <w:r>
              <w:rPr>
                <w:rStyle w:val="Enlacedelndice"/>
              </w:rPr>
              <w:t>2.1</w:t>
              <w:tab/>
              <w:t>Metodología para los escenarios de monte regular</w:t>
              <w:tab/>
              <w:t>2</w:t>
            </w:r>
          </w:hyperlink>
        </w:p>
        <w:p>
          <w:pPr>
            <w:pStyle w:val="TOC2"/>
            <w:tabs>
              <w:tab w:val="clear" w:pos="709"/>
              <w:tab w:val="left" w:pos="880" w:leader="none"/>
              <w:tab w:val="right" w:pos="8504" w:leader="dot"/>
            </w:tabs>
            <w:rPr/>
          </w:pPr>
          <w:hyperlink w:anchor="__RefHeading___Toc5411_483220859_Copia_2">
            <w:r>
              <w:rPr>
                <w:rStyle w:val="Enlacedelndice"/>
              </w:rPr>
              <w:t>2.2</w:t>
              <w:tab/>
              <w:t>Metodología para los escenarios de monte irregular</w:t>
              <w:tab/>
              <w:t>7</w:t>
            </w:r>
          </w:hyperlink>
        </w:p>
        <w:p>
          <w:pPr>
            <w:pStyle w:val="TOC2"/>
            <w:tabs>
              <w:tab w:val="clear" w:pos="709"/>
              <w:tab w:val="left" w:pos="880" w:leader="none"/>
              <w:tab w:val="right" w:pos="8504" w:leader="dot"/>
            </w:tabs>
            <w:rPr/>
          </w:pPr>
          <w:hyperlink w:anchor="__RefHeading___Toc5429_483220859">
            <w:r>
              <w:rPr>
                <w:rStyle w:val="Enlacedelndice"/>
              </w:rPr>
              <w:t>2.3</w:t>
              <w:tab/>
              <w:t>Estadísticos de bondad de ajuste</w:t>
              <w:tab/>
              <w:t>10</w:t>
            </w:r>
          </w:hyperlink>
        </w:p>
        <w:p>
          <w:pPr>
            <w:pStyle w:val="TOC2"/>
            <w:tabs>
              <w:tab w:val="clear" w:pos="709"/>
              <w:tab w:val="left" w:pos="880" w:leader="none"/>
              <w:tab w:val="right" w:pos="8504" w:leader="dot"/>
            </w:tabs>
            <w:rPr/>
          </w:pPr>
          <w:hyperlink w:anchor="__RefHeading___Toc5411_483220859_Copia_3">
            <w:r>
              <w:rPr>
                <w:rStyle w:val="Enlacedelndice"/>
              </w:rPr>
              <w:t>2.4</w:t>
              <w:tab/>
              <w:t>Escenarios implementados</w:t>
              <w:tab/>
              <w:t>12</w:t>
            </w:r>
          </w:hyperlink>
        </w:p>
        <w:p>
          <w:pPr>
            <w:pStyle w:val="TOC3"/>
            <w:tabs>
              <w:tab w:val="clear" w:pos="709"/>
              <w:tab w:val="left" w:pos="1320" w:leader="none"/>
              <w:tab w:val="right" w:pos="8504" w:leader="dot"/>
            </w:tabs>
            <w:rPr/>
          </w:pPr>
          <w:hyperlink w:anchor="__RefHeading___Toc5413_483220859_Copia_1">
            <w:r>
              <w:rPr>
                <w:rStyle w:val="Enlacedelndice"/>
              </w:rPr>
              <w:t>2.4.1</w:t>
              <w:tab/>
              <w:t>Escenarios de itinerarios productivos.</w:t>
              <w:tab/>
              <w:t>12</w:t>
            </w:r>
          </w:hyperlink>
        </w:p>
        <w:p>
          <w:pPr>
            <w:pStyle w:val="TOC3"/>
            <w:tabs>
              <w:tab w:val="clear" w:pos="709"/>
              <w:tab w:val="left" w:pos="1320" w:leader="none"/>
              <w:tab w:val="right" w:pos="8504" w:leader="dot"/>
            </w:tabs>
            <w:rPr/>
          </w:pPr>
          <w:hyperlink w:anchor="__RefHeading___Toc5413_483220859_Copia_1">
            <w:r>
              <w:rPr>
                <w:rStyle w:val="Enlacedelndice"/>
              </w:rPr>
              <w:t>2.4.2</w:t>
              <w:tab/>
              <w:t>Escenarios de conversión.</w:t>
              <w:tab/>
              <w:t>12</w:t>
            </w:r>
          </w:hyperlink>
        </w:p>
        <w:p>
          <w:pPr>
            <w:pStyle w:val="TOC3"/>
            <w:tabs>
              <w:tab w:val="clear" w:pos="709"/>
              <w:tab w:val="left" w:pos="1320" w:leader="none"/>
              <w:tab w:val="right" w:pos="8504" w:leader="dot"/>
            </w:tabs>
            <w:rPr/>
          </w:pPr>
          <w:hyperlink w:anchor="__RefHeading___Toc5413_483220859_Copia_2">
            <w:r>
              <w:rPr>
                <w:rStyle w:val="Enlacedelndice"/>
              </w:rPr>
              <w:t>2.4.3</w:t>
              <w:tab/>
              <w:t>Escenarios de transformación.</w:t>
              <w:tab/>
              <w:t>13</w:t>
            </w:r>
          </w:hyperlink>
        </w:p>
        <w:p>
          <w:pPr>
            <w:pStyle w:val="TOC3"/>
            <w:tabs>
              <w:tab w:val="clear" w:pos="709"/>
              <w:tab w:val="left" w:pos="1320" w:leader="none"/>
              <w:tab w:val="right" w:pos="8504" w:leader="dot"/>
            </w:tabs>
            <w:rPr/>
          </w:pPr>
          <w:hyperlink w:anchor="__RefHeading___Toc6969_2408206252">
            <w:r>
              <w:rPr>
                <w:rStyle w:val="Enlacedelndice"/>
              </w:rPr>
              <w:t>2.4.4</w:t>
              <w:tab/>
              <w:t>Escenarios de no gestión.</w:t>
              <w:tab/>
              <w:t>14</w:t>
            </w:r>
          </w:hyperlink>
        </w:p>
        <w:p>
          <w:pPr>
            <w:pStyle w:val="TOC2"/>
            <w:tabs>
              <w:tab w:val="clear" w:pos="709"/>
              <w:tab w:val="left" w:pos="880" w:leader="none"/>
              <w:tab w:val="right" w:pos="8504" w:leader="dot"/>
            </w:tabs>
            <w:rPr/>
          </w:pPr>
          <w:hyperlink w:anchor="__RefHeading___Toc5411_483220859_Copia_4">
            <w:r>
              <w:rPr>
                <w:rStyle w:val="Enlacedelndice"/>
              </w:rPr>
              <w:t>2.5</w:t>
              <w:tab/>
              <w:t>Comparación con datos reales: ordenaciones y ensayos de claras</w:t>
              <w:tab/>
              <w:t>15</w:t>
            </w:r>
          </w:hyperlink>
        </w:p>
        <w:p>
          <w:pPr>
            <w:pStyle w:val="TOC1"/>
            <w:tabs>
              <w:tab w:val="clear" w:pos="709"/>
              <w:tab w:val="left" w:pos="440" w:leader="none"/>
              <w:tab w:val="right" w:pos="8504" w:leader="dot"/>
            </w:tabs>
            <w:rPr/>
          </w:pPr>
          <w:hyperlink w:anchor="__RefHeading___Toc5439_483220859_Copia_1">
            <w:r>
              <w:rPr>
                <w:rStyle w:val="Enlacedelndice"/>
              </w:rPr>
              <w:t>3</w:t>
              <w:tab/>
              <w:t>RESULTADOS</w:t>
              <w:tab/>
              <w:t>16</w:t>
            </w:r>
          </w:hyperlink>
        </w:p>
        <w:p>
          <w:pPr>
            <w:pStyle w:val="TOC2"/>
            <w:tabs>
              <w:tab w:val="clear" w:pos="709"/>
              <w:tab w:val="left" w:pos="880" w:leader="none"/>
              <w:tab w:val="right" w:pos="8504" w:leader="dot"/>
            </w:tabs>
            <w:rPr/>
          </w:pPr>
          <w:hyperlink w:anchor="__RefHeading___Toc6971_2408206252">
            <w:r>
              <w:rPr>
                <w:rStyle w:val="Enlacedelndice"/>
              </w:rPr>
              <w:t>3.1</w:t>
              <w:tab/>
              <w:t>Modelos para la simulación de monte regular</w:t>
              <w:tab/>
              <w:t>16</w:t>
            </w:r>
          </w:hyperlink>
        </w:p>
        <w:p>
          <w:pPr>
            <w:pStyle w:val="TOC3"/>
            <w:tabs>
              <w:tab w:val="clear" w:pos="709"/>
              <w:tab w:val="left" w:pos="1320" w:leader="none"/>
              <w:tab w:val="right" w:pos="8504" w:leader="dot"/>
            </w:tabs>
            <w:rPr/>
          </w:pPr>
          <w:hyperlink w:anchor="__RefHeading___Toc6973_2408206252">
            <w:r>
              <w:rPr>
                <w:rStyle w:val="Enlacedelndice"/>
              </w:rPr>
              <w:t>3.1.1</w:t>
              <w:tab/>
              <w:t>Modelo de mortalidad dependiente de la densidad</w:t>
              <w:tab/>
              <w:t>16</w:t>
            </w:r>
          </w:hyperlink>
        </w:p>
        <w:p>
          <w:pPr>
            <w:pStyle w:val="TOC3"/>
            <w:tabs>
              <w:tab w:val="clear" w:pos="709"/>
              <w:tab w:val="left" w:pos="1320" w:leader="none"/>
              <w:tab w:val="right" w:pos="8504" w:leader="dot"/>
            </w:tabs>
            <w:rPr/>
          </w:pPr>
          <w:hyperlink w:anchor="__RefHeading___Toc6975_2408206252">
            <w:r>
              <w:rPr>
                <w:rStyle w:val="Enlacedelndice"/>
              </w:rPr>
              <w:t>3.1.2</w:t>
              <w:tab/>
              <w:t>Modelo de mortalidad independiente de la densidad</w:t>
              <w:tab/>
              <w:t>17</w:t>
            </w:r>
          </w:hyperlink>
        </w:p>
        <w:p>
          <w:pPr>
            <w:pStyle w:val="TOC3"/>
            <w:tabs>
              <w:tab w:val="clear" w:pos="709"/>
              <w:tab w:val="left" w:pos="1320" w:leader="none"/>
              <w:tab w:val="right" w:pos="8504" w:leader="dot"/>
            </w:tabs>
            <w:rPr/>
          </w:pPr>
          <w:hyperlink w:anchor="__RefHeading___Toc6977_2408206252">
            <w:r>
              <w:rPr>
                <w:rStyle w:val="Enlacedelndice"/>
              </w:rPr>
              <w:t>3.1.3</w:t>
              <w:tab/>
              <w:t>Incremento en área basimétrica individual</w:t>
              <w:tab/>
              <w:t>18</w:t>
            </w:r>
          </w:hyperlink>
        </w:p>
        <w:p>
          <w:pPr>
            <w:pStyle w:val="TOC3"/>
            <w:tabs>
              <w:tab w:val="clear" w:pos="709"/>
              <w:tab w:val="left" w:pos="1320" w:leader="none"/>
              <w:tab w:val="right" w:pos="8504" w:leader="dot"/>
            </w:tabs>
            <w:rPr/>
          </w:pPr>
          <w:hyperlink w:anchor="__RefHeading___Toc6979_2408206252">
            <w:r>
              <w:rPr>
                <w:rStyle w:val="Enlacedelndice"/>
              </w:rPr>
              <w:t>3.1.4</w:t>
              <w:tab/>
              <w:t>Modelo de distribución diamétrica</w:t>
              <w:tab/>
              <w:t>20</w:t>
            </w:r>
          </w:hyperlink>
        </w:p>
        <w:p>
          <w:pPr>
            <w:pStyle w:val="TOC2"/>
            <w:tabs>
              <w:tab w:val="clear" w:pos="709"/>
              <w:tab w:val="left" w:pos="880" w:leader="none"/>
              <w:tab w:val="right" w:pos="8504" w:leader="dot"/>
            </w:tabs>
            <w:rPr/>
          </w:pPr>
          <w:hyperlink w:anchor="__RefHeading___Toc6981_2408206252">
            <w:r>
              <w:rPr>
                <w:rStyle w:val="Enlacedelndice"/>
              </w:rPr>
              <w:t>3.2</w:t>
              <w:tab/>
              <w:t>Modelos para la simulación de monte irregular</w:t>
              <w:tab/>
              <w:t>21</w:t>
            </w:r>
          </w:hyperlink>
        </w:p>
        <w:p>
          <w:pPr>
            <w:pStyle w:val="TOC3"/>
            <w:tabs>
              <w:tab w:val="clear" w:pos="709"/>
              <w:tab w:val="left" w:pos="1320" w:leader="none"/>
              <w:tab w:val="right" w:pos="8504" w:leader="dot"/>
            </w:tabs>
            <w:rPr/>
          </w:pPr>
          <w:hyperlink w:anchor="__RefHeading___Toc6983_2408206252">
            <w:r>
              <w:rPr>
                <w:rStyle w:val="Enlacedelndice"/>
              </w:rPr>
              <w:t>3.2.1</w:t>
              <w:tab/>
              <w:t>Modelo de simulación de calidad de estación para monte irregular</w:t>
              <w:tab/>
              <w:t>21</w:t>
            </w:r>
          </w:hyperlink>
        </w:p>
        <w:p>
          <w:pPr>
            <w:pStyle w:val="TOC3"/>
            <w:tabs>
              <w:tab w:val="clear" w:pos="709"/>
              <w:tab w:val="left" w:pos="1320" w:leader="none"/>
              <w:tab w:val="right" w:pos="8504" w:leader="dot"/>
            </w:tabs>
            <w:rPr/>
          </w:pPr>
          <w:hyperlink w:anchor="__RefHeading___Toc6985_2408206252">
            <w:r>
              <w:rPr>
                <w:rStyle w:val="Enlacedelndice"/>
              </w:rPr>
              <w:t>3.2.2</w:t>
              <w:tab/>
              <w:t>Curva de equilibrio</w:t>
              <w:tab/>
              <w:t>23</w:t>
            </w:r>
          </w:hyperlink>
        </w:p>
        <w:p>
          <w:pPr>
            <w:pStyle w:val="TOC3"/>
            <w:tabs>
              <w:tab w:val="clear" w:pos="709"/>
              <w:tab w:val="left" w:pos="1320" w:leader="none"/>
              <w:tab w:val="right" w:pos="8504" w:leader="dot"/>
            </w:tabs>
            <w:rPr/>
          </w:pPr>
          <w:hyperlink w:anchor="__RefHeading___Toc6987_2408206252">
            <w:r>
              <w:rPr>
                <w:rStyle w:val="Enlacedelndice"/>
              </w:rPr>
              <w:t>3.2.3</w:t>
              <w:tab/>
              <w:t>Tarifa de altura y volumen</w:t>
              <w:tab/>
              <w:t>23</w:t>
            </w:r>
          </w:hyperlink>
        </w:p>
        <w:p>
          <w:pPr>
            <w:pStyle w:val="TOC2"/>
            <w:tabs>
              <w:tab w:val="clear" w:pos="709"/>
              <w:tab w:val="left" w:pos="880" w:leader="none"/>
              <w:tab w:val="right" w:pos="8504" w:leader="dot"/>
            </w:tabs>
            <w:rPr/>
          </w:pPr>
          <w:hyperlink w:anchor="__RefHeading___Toc6989_2408206252">
            <w:r>
              <w:rPr>
                <w:rStyle w:val="Enlacedelndice"/>
              </w:rPr>
              <w:t>3.3</w:t>
              <w:tab/>
              <w:t>Ejemplos de escenarios. Comparación con datos reales: ordenaciones y ensayos de claras</w:t>
              <w:tab/>
              <w:t>26</w:t>
            </w:r>
          </w:hyperlink>
        </w:p>
        <w:p>
          <w:pPr>
            <w:pStyle w:val="TOC2"/>
            <w:tabs>
              <w:tab w:val="clear" w:pos="709"/>
              <w:tab w:val="left" w:pos="880" w:leader="none"/>
              <w:tab w:val="right" w:pos="8504" w:leader="dot"/>
            </w:tabs>
            <w:rPr/>
          </w:pPr>
          <w:hyperlink w:anchor="__RefHeading___Toc6989_2408206252_Copia_">
            <w:r>
              <w:rPr>
                <w:rStyle w:val="Enlacedelndice"/>
              </w:rPr>
              <w:t>3.4</w:t>
              <w:tab/>
              <w:t>Ejemplos de proyecto CO2Fix</w:t>
              <w:tab/>
              <w:t>27</w:t>
            </w:r>
          </w:hyperlink>
        </w:p>
        <w:p>
          <w:pPr>
            <w:pStyle w:val="TOC1"/>
            <w:tabs>
              <w:tab w:val="clear" w:pos="709"/>
              <w:tab w:val="left" w:pos="440" w:leader="none"/>
              <w:tab w:val="right" w:pos="8504" w:leader="dot"/>
            </w:tabs>
            <w:rPr/>
          </w:pPr>
          <w:hyperlink w:anchor="__RefHeading___Toc5439_483220859">
            <w:r>
              <w:rPr>
                <w:rStyle w:val="Enlacedelndice"/>
              </w:rPr>
              <w:t>4</w:t>
              <w:tab/>
              <w:t>REFERENCIAS</w:t>
              <w:tab/>
              <w:t>28</w:t>
            </w:r>
          </w:hyperlink>
          <w:r>
            <w:rPr>
              <w:rStyle w:val="Enlacedelndice"/>
            </w:rPr>
            <w:fldChar w:fldCharType="end"/>
          </w:r>
        </w:p>
      </w:sdtContent>
    </w:sdt>
    <w:p>
      <w:pPr>
        <w:pStyle w:val="Estilo1"/>
        <w:rPr>
          <w:lang w:val="es-ES"/>
        </w:rPr>
      </w:pPr>
      <w:r>
        <w:rPr>
          <w:lang w:val="es-ES"/>
        </w:rPr>
      </w:r>
    </w:p>
    <w:p>
      <w:pPr>
        <w:pStyle w:val="Normal"/>
        <w:rPr>
          <w:rFonts w:ascii="Poppins SemiBold" w:hAnsi="Poppins SemiBold" w:cs="Poppins SemiBold"/>
          <w:color w:val="785A1E"/>
          <w:sz w:val="24"/>
          <w:szCs w:val="24"/>
        </w:rPr>
      </w:pPr>
      <w:r>
        <w:rPr>
          <w:rFonts w:cs="Poppins SemiBold" w:ascii="Poppins SemiBold" w:hAnsi="Poppins SemiBold"/>
          <w:color w:val="785A1E"/>
          <w:sz w:val="24"/>
          <w:szCs w:val="24"/>
        </w:rPr>
      </w:r>
      <w:r>
        <w:br w:type="page"/>
      </w:r>
    </w:p>
    <w:p>
      <w:pPr>
        <w:pStyle w:val="Heading1"/>
        <w:numPr>
          <w:ilvl w:val="0"/>
          <w:numId w:val="0"/>
        </w:numPr>
        <w:spacing w:before="0" w:after="160"/>
        <w:ind w:hanging="0" w:start="432"/>
        <w:rPr/>
      </w:pPr>
      <w:r>
        <w:rPr/>
      </w:r>
    </w:p>
    <w:p>
      <w:pPr>
        <w:pStyle w:val="Heading1"/>
        <w:ind w:hanging="0" w:start="0"/>
        <w:rPr/>
      </w:pPr>
      <w:bookmarkStart w:id="8" w:name="__RefHeading___Toc33418_1333495180"/>
      <w:bookmarkStart w:id="9" w:name="_Toc115357131"/>
      <w:bookmarkEnd w:id="8"/>
      <w:r>
        <w:rPr/>
        <w:t>INTRODUCCIÓN</w:t>
      </w:r>
      <w:bookmarkEnd w:id="9"/>
    </w:p>
    <w:p>
      <w:pPr>
        <w:pStyle w:val="Normal"/>
        <w:jc w:val="both"/>
        <w:rPr/>
      </w:pPr>
      <w:r>
        <w:rPr/>
        <w:t xml:space="preserve">Esta propuesta se realiza a petición de la empresa pública Gestión Ambiental de Navarra para el diseño y simulación de itinerarios selvícolas para </w:t>
      </w:r>
      <w:r>
        <w:rPr>
          <w:i/>
          <w:iCs/>
        </w:rPr>
        <w:t>Fagus sylvatica</w:t>
      </w:r>
      <w:r>
        <w:rPr/>
        <w:t xml:space="preserve"> en Navarra, en al menos cuatro calidades de estación, con el objetivo de evaluar la adicionalidad en cuanto a fijación de carbono de cada uno de ellos con respecto </w:t>
      </w:r>
      <w:r>
        <w:rPr/>
        <w:t>a</w:t>
      </w:r>
      <w:r>
        <w:rPr/>
        <w:t xml:space="preserve"> escenario</w:t>
      </w:r>
      <w:r>
        <w:rPr/>
        <w:t>s de</w:t>
      </w:r>
      <w:r>
        <w:rPr/>
        <w:t xml:space="preserve"> gestión </w:t>
      </w:r>
      <w:r>
        <w:rPr/>
        <w:t>estándar</w:t>
      </w:r>
      <w:r>
        <w:rPr/>
        <w:t>.</w:t>
      </w:r>
    </w:p>
    <w:p>
      <w:pPr>
        <w:pStyle w:val="Normal"/>
        <w:jc w:val="both"/>
        <w:rPr/>
      </w:pPr>
      <w:r>
        <w:rPr/>
      </w:r>
    </w:p>
    <w:p>
      <w:pPr>
        <w:pStyle w:val="Heading1"/>
        <w:ind w:hanging="0" w:start="0"/>
        <w:rPr/>
      </w:pPr>
      <w:bookmarkStart w:id="10" w:name="__RefHeading___Toc33418_1333495180_Copia"/>
      <w:bookmarkStart w:id="11" w:name="_Toc115357131_Copia_1"/>
      <w:bookmarkEnd w:id="10"/>
      <w:r>
        <w:rPr/>
        <w:t>M</w:t>
      </w:r>
      <w:bookmarkEnd w:id="11"/>
      <w:r>
        <w:rPr/>
        <w:t>ETODOLOGÍA</w:t>
      </w:r>
    </w:p>
    <w:p>
      <w:pPr>
        <w:pStyle w:val="Normal"/>
        <w:rPr/>
      </w:pPr>
      <w:r>
        <w:rPr/>
        <w:t xml:space="preserve">La evaluación de la gestión forestal como herramienta para </w:t>
      </w:r>
      <w:r>
        <w:rPr/>
        <w:t>contabilizar</w:t>
      </w:r>
      <w:r>
        <w:rPr/>
        <w:t xml:space="preserve"> la cantidad de carbono fijado en los ecosistemas y en los productos extraídos implica contar con modelos que permitan evaluar las relaciones entre los integrantes del ecosistema, además de que puedan predecir la evolución de las distintos integrantes del ecosistema a lo largo del tiempo. </w:t>
      </w:r>
    </w:p>
    <w:p>
      <w:pPr>
        <w:pStyle w:val="Normal"/>
        <w:rPr/>
      </w:pPr>
      <w:r>
        <w:rPr/>
        <w:t xml:space="preserve">La integración de estos modelos permite simular distintos escenarios que posteriormente se comparan en su papel de mitigación de emisiones de carbono mediante el software CO2Fix </w:t>
      </w:r>
      <w:r>
        <w:rPr/>
        <w:t>(Schelhaas et al., 2004)</w:t>
      </w:r>
      <w:r>
        <w:rPr/>
        <w:t xml:space="preserve">, </w:t>
      </w:r>
      <w:r>
        <w:rPr/>
        <w:t>(Masera et al., 2003)</w:t>
      </w:r>
      <w:r>
        <w:rPr/>
        <w:t>.</w:t>
      </w:r>
    </w:p>
    <w:p>
      <w:pPr>
        <w:pStyle w:val="Normal"/>
        <w:rPr>
          <w:i/>
          <w:i/>
          <w:iCs/>
        </w:rPr>
      </w:pPr>
      <w:r>
        <w:rPr>
          <w:i/>
          <w:iCs/>
        </w:rPr>
        <w:t>nota sobre las abreviaturas:</w:t>
      </w:r>
    </w:p>
    <w:p>
      <w:pPr>
        <w:pStyle w:val="Normal"/>
        <w:rPr>
          <w:i/>
          <w:i/>
          <w:iCs/>
        </w:rPr>
      </w:pPr>
      <w:r>
        <w:rPr>
          <w:i/>
          <w:iCs/>
        </w:rPr>
        <w:t xml:space="preserve">en el texto se utilizan las abreviaturas habituales en dasometría: Dg, </w:t>
      </w:r>
      <w:r>
        <w:rPr>
          <w:i/>
          <w:iCs/>
        </w:rPr>
        <w:t>(diámetro medio cuadrático en cm),</w:t>
      </w:r>
      <w:r>
        <w:rPr>
          <w:i/>
          <w:iCs/>
        </w:rPr>
        <w:t xml:space="preserve"> V </w:t>
      </w:r>
      <w:r>
        <w:rPr>
          <w:i/>
          <w:iCs/>
        </w:rPr>
        <w:t>(volumen por hectárea)</w:t>
      </w:r>
      <w:r>
        <w:rPr>
          <w:i/>
          <w:iCs/>
        </w:rPr>
        <w:t xml:space="preserve">, Dm </w:t>
      </w:r>
      <w:r>
        <w:rPr>
          <w:i/>
          <w:iCs/>
        </w:rPr>
        <w:t>(diámetro medio en cm)</w:t>
      </w:r>
      <w:r>
        <w:rPr>
          <w:i/>
          <w:iCs/>
        </w:rPr>
        <w:t xml:space="preserve">, G </w:t>
      </w:r>
      <w:r>
        <w:rPr>
          <w:i/>
          <w:iCs/>
        </w:rPr>
        <w:t>(área basimetrica en m²</w:t>
      </w:r>
      <w:r>
        <w:rPr>
          <w:i/>
          <w:iCs/>
          <w:position w:val="0"/>
          <w:sz w:val="20"/>
          <w:vertAlign w:val="baseline"/>
        </w:rPr>
        <w:t>),</w:t>
      </w:r>
      <w:r>
        <w:rPr>
          <w:i/>
          <w:iCs/>
        </w:rPr>
        <w:t xml:space="preserve"> N </w:t>
      </w:r>
      <w:r>
        <w:rPr>
          <w:i/>
          <w:iCs/>
        </w:rPr>
        <w:t>(densidad en árboles/ha)</w:t>
      </w:r>
      <w:r>
        <w:rPr>
          <w:i/>
          <w:iCs/>
        </w:rPr>
        <w:t xml:space="preserve">, Ho </w:t>
      </w:r>
      <w:r>
        <w:rPr>
          <w:i/>
          <w:iCs/>
        </w:rPr>
        <w:t>(altura dominante según el criterio de Assman)</w:t>
      </w:r>
    </w:p>
    <w:p>
      <w:pPr>
        <w:pStyle w:val="Heading2"/>
        <w:ind w:hanging="0" w:start="0"/>
        <w:rPr/>
      </w:pPr>
      <w:bookmarkStart w:id="12" w:name="__RefHeading___Toc5411_483220859_Copia_1"/>
      <w:bookmarkEnd w:id="12"/>
      <w:r>
        <w:rPr/>
        <w:t>Metodología para los e</w:t>
      </w:r>
      <w:r>
        <w:rPr/>
        <w:t>scenarios de monte regular</w:t>
      </w:r>
    </w:p>
    <w:p>
      <w:pPr>
        <w:pStyle w:val="Normal"/>
        <w:rPr/>
      </w:pPr>
      <w:r>
        <w:rPr/>
        <w:t>El esquema de simulación del incremento de biomasa y generación de productos maderables en montes regulares se resumen en los siguientes pasos:</w:t>
      </w:r>
    </w:p>
    <w:p>
      <w:pPr>
        <w:pStyle w:val="Normal"/>
        <w:numPr>
          <w:ilvl w:val="0"/>
          <w:numId w:val="5"/>
        </w:numPr>
        <w:rPr/>
      </w:pPr>
      <w:r>
        <w:rPr/>
        <w:t>La calidad de estación determina la evolución anual en altura-edad</w:t>
      </w:r>
    </w:p>
    <w:p>
      <w:pPr>
        <w:pStyle w:val="Normal"/>
        <w:numPr>
          <w:ilvl w:val="0"/>
          <w:numId w:val="5"/>
        </w:numPr>
        <w:rPr/>
      </w:pPr>
      <w:r>
        <w:rPr/>
        <w:t>Se propone la densidad inicial, para el primer año del modelo. De acuerdo con las recomendaciones del cliente se simula</w:t>
      </w:r>
      <w:r>
        <w:rPr/>
        <w:t xml:space="preserve">n distintas densidades desde 4000 a 14400 arb/ha </w:t>
      </w:r>
      <w:r>
        <w:rPr/>
        <w:t>para evaluar las distintas calidades y esquemas selvícolas</w:t>
      </w:r>
    </w:p>
    <w:p>
      <w:pPr>
        <w:pStyle w:val="Normal"/>
        <w:numPr>
          <w:ilvl w:val="0"/>
          <w:numId w:val="5"/>
        </w:numPr>
        <w:rPr/>
      </w:pPr>
      <w:r>
        <w:rPr/>
        <w:t>Se propone un calendario e intensidad de las intervenciones</w:t>
      </w:r>
    </w:p>
    <w:p>
      <w:pPr>
        <w:pStyle w:val="Normal"/>
        <w:numPr>
          <w:ilvl w:val="0"/>
          <w:numId w:val="5"/>
        </w:numPr>
        <w:rPr/>
      </w:pPr>
      <w:r>
        <w:rPr/>
        <w:t>Se utilizan los modelos de masa de GoFagus para Dg, V y Dm para simular las variables dasocráticas antes de la clara</w:t>
      </w:r>
    </w:p>
    <w:p>
      <w:pPr>
        <w:pStyle w:val="Normal"/>
        <w:numPr>
          <w:ilvl w:val="0"/>
          <w:numId w:val="5"/>
        </w:numPr>
        <w:rPr/>
      </w:pPr>
      <w:r>
        <w:rPr/>
        <w:t>Para cada año se calcula del distribución diamétrica de la masa antes de la clara y se aplica la intervención propuesta o la mortalidad natural si todavía no se han iniciado las labores selvícolas. Se asume que una vez iniciados los trabajos de gestión, la mortalidad se incluye en las extracciones de madera.</w:t>
      </w:r>
    </w:p>
    <w:p>
      <w:pPr>
        <w:pStyle w:val="Normal"/>
        <w:numPr>
          <w:ilvl w:val="0"/>
          <w:numId w:val="5"/>
        </w:numPr>
        <w:rPr/>
      </w:pPr>
      <w:r>
        <w:rPr/>
        <w:t>Se calcula el incremento diametral de los árboles tras la intervención y sobre estos datos se aplican l</w:t>
      </w:r>
      <w:r>
        <w:rPr/>
        <w:t>os diagramas de manejo de densidad</w:t>
      </w:r>
      <w:r>
        <w:rPr/>
        <w:t xml:space="preserve"> de GoFagus para calcular los datos antes de clara del siguiente año.</w:t>
      </w:r>
    </w:p>
    <w:p>
      <w:pPr>
        <w:pStyle w:val="Normal"/>
        <w:numPr>
          <w:ilvl w:val="0"/>
          <w:numId w:val="5"/>
        </w:numPr>
        <w:rPr/>
      </w:pPr>
      <w:r>
        <w:rPr/>
        <w:t xml:space="preserve">Para el cálculo del volumen de madera destinado a productos </w:t>
      </w:r>
      <w:r>
        <w:rPr/>
        <w:t xml:space="preserve">de larga duración que requiere el programa CO2Fix </w:t>
      </w:r>
      <w:r>
        <w:rPr/>
        <w:t xml:space="preserve">se </w:t>
      </w:r>
      <w:r>
        <w:rPr/>
        <w:t xml:space="preserve">asume un porcentaje fijo, el 75%. Este dato es el porcentaje de madera apta para uso estructural en el estudio de campo del proyecto GOFagus al aplicar la norma MEF/UNE 56546  </w:t>
      </w:r>
      <w:r>
        <w:rPr/>
        <w:t>(Grupo Operativo Fagus, 2023)</w:t>
      </w:r>
      <w:r>
        <w:rPr/>
        <w:t xml:space="preserve">. </w:t>
      </w:r>
      <w:r>
        <w:rPr/>
        <w:t xml:space="preserve"> En cualquier caso, sólo se considera que los árboles pueden destinarse a madera de sierra cuando el diámetro normal supera 20 cm.</w:t>
      </w:r>
    </w:p>
    <w:p>
      <w:pPr>
        <w:pStyle w:val="Normal"/>
        <w:numPr>
          <w:ilvl w:val="0"/>
          <w:numId w:val="5"/>
        </w:numPr>
        <w:rPr/>
      </w:pPr>
      <w:r>
        <w:rPr/>
        <w:t xml:space="preserve">Para el cálculo de las fracciones de biomasa se emplean las ecuaciones </w:t>
      </w:r>
      <w:r>
        <w:rPr/>
        <w:t xml:space="preserve">desarrolladas en </w:t>
      </w:r>
      <w:r>
        <w:rPr/>
        <w:t>(Montero et al., 2005)</w:t>
      </w:r>
      <w:r>
        <w:rPr/>
        <w:t xml:space="preserve">, con las siguientes salvedades.  En las ecuaciones propuestas falta la correspondiente a la fracción de hojas, se emplea la propuesta por </w:t>
      </w:r>
      <w:r>
        <w:rPr/>
        <w:t>(Bartelink, 1997)</w:t>
      </w:r>
      <w:r>
        <w:rPr/>
        <w:t xml:space="preserve">. </w:t>
      </w:r>
      <w:r>
        <w:rPr/>
        <w:t xml:space="preserve">Para la ecuación de raíz se emplea la ecuación de </w:t>
      </w:r>
      <w:r>
        <w:rPr/>
        <w:t>(Gertrudix et al., 2012)</w:t>
      </w:r>
      <w:r>
        <w:rPr/>
        <w:t>.</w:t>
      </w:r>
    </w:p>
    <w:p>
      <w:pPr>
        <w:pStyle w:val="Normal"/>
        <w:numPr>
          <w:ilvl w:val="0"/>
          <w:numId w:val="5"/>
        </w:numPr>
        <w:rPr/>
      </w:pPr>
      <w:r>
        <w:rPr/>
        <w:t>A partir de los datos del escenario se general el archivo en formato “.co2”. La simulación en monte regular termina en el momento de la corta final, aunque se extiende por defecto a tres turnos para tener una estimación adecuada de la evolución a medio plazo.</w:t>
      </w:r>
    </w:p>
    <w:p>
      <w:pPr>
        <w:pStyle w:val="Normal"/>
        <w:rPr/>
      </w:pPr>
      <w:r>
        <w:rPr/>
        <w:t>Se han modelizado las relaciones entre las variables implicadas en la evolución de los árboles en la gestión de montes regulares, mediante los siguientes modelos:</w:t>
      </w:r>
    </w:p>
    <w:p>
      <w:pPr>
        <w:pStyle w:val="Normal"/>
        <w:jc w:val="both"/>
        <w:rPr/>
      </w:pPr>
      <w:r>
        <w:rPr/>
        <w:t xml:space="preserve">- </w:t>
      </w:r>
      <w:r>
        <w:rPr>
          <w:b/>
          <w:bCs/>
        </w:rPr>
        <w:t>Modelo de mortalidad</w:t>
      </w:r>
      <w:r>
        <w:rPr/>
        <w:t xml:space="preserve">: </w:t>
      </w:r>
      <w:r>
        <w:rPr/>
        <w:t>l</w:t>
      </w:r>
      <w:r>
        <w:rPr/>
        <w:t xml:space="preserve">a madera muerta es uno de los apartados a considerar en la contabilización del carbono en ecosistemas forestales. En particular, es uno de los compartimentos incluidos en el programa CO2Fix. También es el importante su modelización para el escenario de “no intervención”. La mortalidad natural en masas forestales se puede dividir entre la debida a la competencia por los recursos (nutrientes, luz, agua…) y la provocada por agentes externos (patógenos, elementos climáticos…). Se pueden describir como dependiente de la densidad e independiente de la densidad. </w:t>
      </w:r>
      <w:r>
        <w:rPr/>
        <w:t xml:space="preserve">Para simplificar el proceso de cálculo se elabora un modelo de mortalidad dependiente de la densidad y por otra parte se calcula el porcentaje medio de árboles que mueren entre inventarios. El objetivo es comparar ambos valores en las etapas en las que se supone que hay mortalidad natural y proponer como dato de árboles muertos el mayor de ambos. Se trata de contabilizar de una forma sencilla el número de árboles muertos cuando la densidad no alcanza el límite que implica autocompetencia. </w:t>
      </w:r>
    </w:p>
    <w:p>
      <w:pPr>
        <w:pStyle w:val="Normal"/>
        <w:numPr>
          <w:ilvl w:val="0"/>
          <w:numId w:val="6"/>
        </w:numPr>
        <w:rPr/>
      </w:pPr>
      <w:r>
        <w:rPr/>
        <w:t xml:space="preserve">Modelo de mortalidad </w:t>
      </w:r>
      <w:r>
        <w:rPr/>
        <w:t xml:space="preserve">dependiente de la densidad: </w:t>
      </w:r>
      <w:r>
        <w:rPr/>
        <w:t>a</w:t>
      </w:r>
      <w:r>
        <w:rPr/>
        <w:t xml:space="preserve"> partir de la revisión del estado del arte en este área, se determinó que la aproximación mediante frontera estocástica </w:t>
      </w:r>
      <w:r>
        <w:rPr/>
        <w:t>(SFA, stotchastic frontier analysis,</w:t>
      </w:r>
      <w:r>
        <w:rPr/>
        <w:t xml:space="preserve"> </w:t>
      </w:r>
      <w:r>
        <w:rPr/>
        <w:t>(Aigner et al., 2023)</w:t>
      </w:r>
      <w:r>
        <w:rPr/>
        <w:t xml:space="preserve"> ofrece los mejores resultados en cuanto a propiedades estadísticas de los parámetros, sensibilidad a valores anómalos y facilidad de interpretación</w:t>
      </w:r>
      <w:r>
        <w:rPr>
          <w:b w:val="false"/>
          <w:i w:val="false"/>
          <w:caps w:val="false"/>
          <w:smallCaps w:val="false"/>
          <w:position w:val="0"/>
          <w:sz w:val="20"/>
          <w:u w:val="none"/>
          <w:vertAlign w:val="baseline"/>
        </w:rPr>
        <w:t>(Trifković et al., 2023)</w:t>
      </w:r>
      <w:r>
        <w:rPr>
          <w:b w:val="false"/>
          <w:i w:val="false"/>
          <w:caps w:val="false"/>
          <w:smallCaps w:val="false"/>
          <w:position w:val="0"/>
          <w:sz w:val="20"/>
          <w:u w:val="none"/>
          <w:vertAlign w:val="baseline"/>
        </w:rPr>
        <w:t>,</w:t>
      </w:r>
      <w:r>
        <w:rPr/>
        <w:t xml:space="preserve"> </w:t>
      </w:r>
      <w:r>
        <w:rPr/>
        <w:t>(Charru et al., 2012)</w:t>
      </w:r>
      <w:r>
        <w:rPr/>
        <w:t xml:space="preserve">. </w:t>
      </w:r>
      <w:r>
        <w:rPr/>
        <w:t xml:space="preserve">Para el ajuste se ha empleado el paquete “frontier” del programa estadístico R </w:t>
      </w:r>
      <w:r>
        <w:rPr/>
        <w:t>(Coelli and Henningsen, 2020)</w:t>
      </w:r>
      <w:r>
        <w:rPr/>
        <w:t>. Los datos para modelizar se obtienen de las parcelas que presentan mortalidad entre los inventarios IFN3 e IFN4 (</w:t>
      </w:r>
      <w:r>
        <w:rPr>
          <w:b w:val="false"/>
          <w:i w:val="false"/>
          <w:caps w:val="false"/>
          <w:smallCaps w:val="false"/>
          <w:position w:val="0"/>
          <w:sz w:val="20"/>
          <w:u w:val="none"/>
          <w:vertAlign w:val="baseline"/>
        </w:rPr>
        <w:t>“Inventario Forestal Nacional,” n.d.)</w:t>
      </w:r>
      <w:r>
        <w:rPr/>
        <w:t>). El análisis se limita a las provincias del País Vasco, Navarra, La Rioja, Burgos y Huesca, monoespecíficas y con fracción de cabida cubierta (FCC) mayor del 90%.</w:t>
      </w:r>
    </w:p>
    <w:p>
      <w:pPr>
        <w:pStyle w:val="Normal"/>
        <w:numPr>
          <w:ilvl w:val="0"/>
          <w:numId w:val="6"/>
        </w:numPr>
        <w:jc w:val="both"/>
        <w:rPr/>
      </w:pPr>
      <w:r>
        <w:rPr/>
        <w:t>Porcentaje</w:t>
      </w:r>
      <w:r>
        <w:rPr/>
        <w:t xml:space="preserve"> de mortalidad </w:t>
      </w:r>
      <w:r>
        <w:rPr/>
        <w:t>in</w:t>
      </w:r>
      <w:r>
        <w:rPr/>
        <w:t xml:space="preserve">dependiente de la densidad: </w:t>
      </w:r>
      <w:r>
        <w:rPr/>
        <w:t>s</w:t>
      </w:r>
      <w:r>
        <w:rPr/>
        <w:t xml:space="preserve">e ha calculado la media de árboles muertos entre inventarios como estimación de la mortalidad global. </w:t>
      </w:r>
      <w:r>
        <w:rPr/>
        <w:t>Los árboles clasificados como muertos entre ambos inventarios y el tiempo entre mediciones permite calcular la mortalidad media anual. Se empleado el mismo dato para todas las calidades y edades, bajo la suposición de que esta mortalidad se debe a sucesos azarosos.</w:t>
      </w:r>
    </w:p>
    <w:p>
      <w:pPr>
        <w:pStyle w:val="Normal"/>
        <w:rPr/>
      </w:pPr>
      <w:r>
        <w:rPr/>
        <w:t xml:space="preserve">- </w:t>
      </w:r>
      <w:r>
        <w:rPr>
          <w:b/>
          <w:bCs/>
        </w:rPr>
        <w:t>Calidad de estación</w:t>
      </w:r>
      <w:r>
        <w:rPr/>
        <w:t xml:space="preserve">: </w:t>
      </w:r>
      <w:r>
        <w:rPr/>
        <w:t>s</w:t>
      </w:r>
      <w:r>
        <w:rPr/>
        <w:t xml:space="preserve">e ha empleado la relación altura-edad de Ochoa (2000, </w:t>
      </w:r>
      <w:r>
        <w:rPr/>
        <w:t>(Grupo Operativo Fagus, 2023)</w:t>
      </w:r>
      <w:r>
        <w:rPr/>
        <w:t>)</w:t>
      </w:r>
      <w:r>
        <w:rPr/>
        <w:t xml:space="preserve"> y las alturas a los 80 años de 13, 16, 19, 22 y 25 m como índices de sitio, según el citado texto.</w:t>
      </w:r>
    </w:p>
    <w:p>
      <w:pPr>
        <w:pStyle w:val="Normal"/>
        <w:jc w:val="both"/>
        <w:rPr/>
      </w:pPr>
      <w:r>
        <w:rPr/>
        <w:t xml:space="preserve">- </w:t>
      </w:r>
      <w:r>
        <w:rPr>
          <w:b/>
          <w:bCs/>
        </w:rPr>
        <w:t>Relaciones G</w:t>
      </w:r>
      <w:r>
        <w:rPr>
          <w:b/>
          <w:bCs/>
        </w:rPr>
        <w:t>o</w:t>
      </w:r>
      <w:r>
        <w:rPr>
          <w:b/>
          <w:bCs/>
        </w:rPr>
        <w:t>Fagus</w:t>
      </w:r>
      <w:r>
        <w:rPr/>
        <w:t xml:space="preserve">: </w:t>
      </w:r>
      <w:r>
        <w:rPr/>
        <w:t>p</w:t>
      </w:r>
      <w:r>
        <w:rPr/>
        <w:t xml:space="preserve">ara generar las variables dasocráticas antes de las intervenciones se emplean los modelos calculados en GoForest: </w:t>
      </w:r>
      <w:r>
        <w:rPr/>
        <w:t xml:space="preserve"> Dg ~ f(N, Ho), V ~ f(Dg, Ho, N), Dm ~ f(Dg, N, G).</w:t>
      </w:r>
    </w:p>
    <w:p>
      <w:pPr>
        <w:pStyle w:val="Normal"/>
        <w:jc w:val="both"/>
        <w:rPr/>
      </w:pPr>
      <w:r>
        <w:rPr/>
        <w:t xml:space="preserve">- </w:t>
      </w:r>
      <w:r>
        <w:rPr>
          <w:b/>
          <w:bCs/>
        </w:rPr>
        <w:t>Programación e intensidad de las claras</w:t>
      </w:r>
      <w:r>
        <w:rPr/>
        <w:t xml:space="preserve">: </w:t>
      </w:r>
      <w:r>
        <w:rPr/>
        <w:t>p</w:t>
      </w:r>
      <w:r>
        <w:rPr/>
        <w:t xml:space="preserve">ara conseguir la flexibilidad que requiere la evaluación de las múltiples </w:t>
      </w:r>
      <w:r>
        <w:rPr/>
        <w:t xml:space="preserve">alternativas </w:t>
      </w:r>
      <w:r>
        <w:rPr/>
        <w:t>a</w:t>
      </w:r>
      <w:r>
        <w:rPr/>
        <w:t xml:space="preserve"> estudiar para determinar los escenarios más favorables para la fijación de carbono se ha elaborado un sistema tabular para programar los momentos y la intensidad de las intervenciones que definen la gestión de cada itinerario. </w:t>
      </w:r>
      <w:r>
        <w:rPr/>
        <w:t xml:space="preserve">Las tablas incluyen los campos de “edad”, “tratamiento”, “codigo”, </w:t>
      </w:r>
      <w:r>
        <w:rPr/>
        <w:t xml:space="preserve"> “</w:t>
      </w:r>
      <w:r>
        <w:rPr/>
        <w:t xml:space="preserve">perc_extract”, “perc_extrac_baja” y “perc_extrac_alta” </w:t>
      </w:r>
      <w:r>
        <w:rPr/>
        <w:t>(</w:t>
      </w:r>
      <w:r>
        <w:rPr>
          <w:rFonts w:ascii="Poppins" w:hAnsi="Poppins"/>
          <w:i w:val="false"/>
          <w:iCs w:val="false"/>
        </w:rPr>
        <w:t xml:space="preserve"> </w:t>
      </w:r>
      <w:r>
        <w:rPr>
          <w:rFonts w:ascii="Poppins" w:hAnsi="Poppins"/>
          <w:i w:val="false"/>
          <w:iCs w:val="false"/>
        </w:rPr>
        <w:fldChar w:fldCharType="begin"/>
      </w:r>
      <w:r>
        <w:rPr>
          <w:i w:val="false"/>
          <w:iCs w:val="false"/>
          <w:rFonts w:ascii="Poppins" w:hAnsi="Poppins"/>
        </w:rPr>
        <w:instrText xml:space="preserve"> REF __RefNumPara__10677_1710099085_Copia_2 \r \h </w:instrText>
      </w:r>
      <w:r>
        <w:rPr>
          <w:i w:val="false"/>
          <w:iCs w:val="false"/>
          <w:rFonts w:ascii="Poppins" w:hAnsi="Poppins"/>
        </w:rPr>
        <w:fldChar w:fldCharType="separate"/>
      </w:r>
      <w:r>
        <w:rPr>
          <w:i w:val="false"/>
          <w:iCs w:val="false"/>
          <w:rFonts w:ascii="Poppins" w:hAnsi="Poppins"/>
        </w:rPr>
        <w:t>Figura 1</w:t>
      </w:r>
      <w:r>
        <w:rPr>
          <w:i w:val="false"/>
          <w:iCs w:val="false"/>
          <w:rFonts w:ascii="Poppins" w:hAnsi="Poppins"/>
        </w:rPr>
        <w:fldChar w:fldCharType="end"/>
      </w:r>
      <w:r>
        <w:rPr>
          <w:rFonts w:ascii="Poppins" w:hAnsi="Poppins"/>
          <w:i w:val="false"/>
          <w:iCs w:val="false"/>
        </w:rPr>
        <w:t>)</w:t>
      </w:r>
    </w:p>
    <w:p>
      <w:pPr>
        <w:pStyle w:val="Normal"/>
        <w:widowControl/>
        <w:numPr>
          <w:ilvl w:val="0"/>
          <w:numId w:val="7"/>
        </w:numPr>
        <w:bidi w:val="0"/>
        <w:spacing w:lineRule="auto" w:line="259" w:before="0" w:after="160"/>
        <w:ind w:hanging="340" w:start="1474" w:end="0"/>
        <w:jc w:val="both"/>
        <w:rPr/>
      </w:pPr>
      <w:r>
        <w:rPr/>
        <w:t xml:space="preserve">Codigo: </w:t>
      </w:r>
      <w:r>
        <w:rPr/>
        <w:t>s</w:t>
      </w:r>
      <w:r>
        <w:rPr/>
        <w:t>i es un entero, el número de árboles que quedan tras la intervención. Si es V, G o N, indican si el porcentaje de corta se aplica en volumen, área basimétrica o número de pies</w:t>
      </w:r>
    </w:p>
    <w:p>
      <w:pPr>
        <w:pStyle w:val="Normal"/>
        <w:widowControl/>
        <w:numPr>
          <w:ilvl w:val="0"/>
          <w:numId w:val="7"/>
        </w:numPr>
        <w:bidi w:val="0"/>
        <w:spacing w:lineRule="auto" w:line="259" w:before="0" w:after="160"/>
        <w:ind w:hanging="340" w:start="1474" w:end="0"/>
        <w:jc w:val="both"/>
        <w:rPr/>
      </w:pPr>
      <w:r>
        <w:rPr/>
        <w:t>“</w:t>
      </w:r>
      <w:r>
        <w:rPr/>
        <w:t>perc_extract” es el porcentaje extraído (</w:t>
      </w:r>
      <w:r>
        <w:rPr/>
        <w:t xml:space="preserve">de </w:t>
      </w:r>
      <w:r>
        <w:rPr/>
        <w:t>volumen, área basimétrica o número de pies, en tanto por uno)</w:t>
      </w:r>
    </w:p>
    <w:p>
      <w:pPr>
        <w:pStyle w:val="Normal"/>
        <w:widowControl/>
        <w:numPr>
          <w:ilvl w:val="0"/>
          <w:numId w:val="7"/>
        </w:numPr>
        <w:bidi w:val="0"/>
        <w:spacing w:lineRule="auto" w:line="259" w:before="0" w:after="160"/>
        <w:ind w:hanging="340" w:start="1474" w:end="0"/>
        <w:jc w:val="both"/>
        <w:rPr/>
      </w:pPr>
      <w:r>
        <w:rPr/>
        <w:t>“</w:t>
      </w:r>
      <w:r>
        <w:rPr/>
        <w:t xml:space="preserve">perc_extract_baja” y “perc_extract_alta” es el porcentaje de “perc_extract” correspondiente a clara por lo bajo y por lo alto, respectivamente. En “perc_extract_baja” se extraen todos </w:t>
      </w:r>
      <w:r>
        <w:rPr/>
        <w:t>los árboles</w:t>
      </w:r>
      <w:r>
        <w:rPr/>
        <w:t xml:space="preserve"> </w:t>
      </w:r>
      <w:r>
        <w:rPr/>
        <w:t>empezando en</w:t>
      </w:r>
      <w:r>
        <w:rPr/>
        <w:t xml:space="preserve"> </w:t>
      </w:r>
      <w:r>
        <w:rPr/>
        <w:t xml:space="preserve">el </w:t>
      </w:r>
      <w:r>
        <w:rPr/>
        <w:t xml:space="preserve">diámetro inferior </w:t>
      </w:r>
      <w:r>
        <w:rPr/>
        <w:t>y contabilizando</w:t>
      </w:r>
      <w:r>
        <w:rPr/>
        <w:t xml:space="preserve"> hacia </w:t>
      </w:r>
      <w:r>
        <w:rPr/>
        <w:t>diámetros crecientes hasta alcanzar la extracción prevista</w:t>
      </w:r>
      <w:r>
        <w:rPr/>
        <w:t xml:space="preserve">. En “perc_extract_alta” se cortan de forma proporcional en la parte de la distribución diamétrica que no se ha intervenido en “perc_extract_baja”. </w:t>
      </w:r>
    </w:p>
    <w:p>
      <w:pPr>
        <w:pStyle w:val="Normal"/>
        <w:jc w:val="both"/>
        <w:rPr/>
      </w:pPr>
      <w:r>
        <w:rPr/>
      </w:r>
    </w:p>
    <w:p>
      <w:pPr>
        <w:pStyle w:val="Figura"/>
        <w:numPr>
          <w:ilvl w:val="0"/>
          <w:numId w:val="14"/>
        </w:numPr>
        <w:rPr/>
      </w:pPr>
      <w:bookmarkStart w:id="13" w:name="__RefNumPara__10677_1710099085_Copia_2"/>
      <w:bookmarkEnd w:id="13"/>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248275" cy="4229100"/>
            <wp:effectExtent l="0" t="0" r="0" b="0"/>
            <wp:wrapSquare wrapText="largest"/>
            <wp:docPr id="9" name="Imagen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descr="" title=""/>
                    <pic:cNvPicPr>
                      <a:picLocks noChangeAspect="1" noChangeArrowheads="1"/>
                    </pic:cNvPicPr>
                  </pic:nvPicPr>
                  <pic:blipFill>
                    <a:blip r:embed="rId12"/>
                    <a:stretch>
                      <a:fillRect/>
                    </a:stretch>
                  </pic:blipFill>
                  <pic:spPr bwMode="auto">
                    <a:xfrm>
                      <a:off x="0" y="0"/>
                      <a:ext cx="5248275" cy="4229100"/>
                    </a:xfrm>
                    <a:prstGeom prst="rect">
                      <a:avLst/>
                    </a:prstGeom>
                  </pic:spPr>
                </pic:pic>
              </a:graphicData>
            </a:graphic>
          </wp:anchor>
        </w:drawing>
      </w:r>
      <w:r>
        <w:rPr/>
        <w:t>Ejemplo de programación de claras</w:t>
      </w:r>
    </w:p>
    <w:p>
      <w:pPr>
        <w:pStyle w:val="Normal"/>
        <w:rPr/>
      </w:pPr>
      <w:r>
        <w:rPr/>
        <w:t xml:space="preserve">- </w:t>
      </w:r>
      <w:r>
        <w:rPr>
          <w:b/>
          <w:bCs/>
        </w:rPr>
        <w:t xml:space="preserve">Modelo de incremento de área basimétrica individual / </w:t>
      </w:r>
      <w:r>
        <w:rPr>
          <w:b/>
          <w:bCs/>
        </w:rPr>
        <w:t>Incremento diametral individual</w:t>
      </w:r>
      <w:r>
        <w:rPr/>
        <w:t xml:space="preserve">. Para actualizar el diámetro individual se ha ajustado un modelo de incremento en área basimétrica. </w:t>
      </w:r>
      <w:r>
        <w:rPr/>
        <w:t>En la correspondiente revisión bibliográfica se han buscado modelos independientes de la edad, ya que este dato no está disponible en los datos del IFN. Además debe ser apto para masas regulares e irregulares. El trabajo de</w:t>
      </w:r>
      <w:r>
        <w:rPr/>
        <w:t xml:space="preserve"> </w:t>
      </w:r>
      <w:r>
        <w:rPr/>
        <w:t>(Bianchi et al., 2023)</w:t>
      </w:r>
      <w:r>
        <w:rPr/>
        <w:t xml:space="preserve"> </w:t>
      </w:r>
      <w:r>
        <w:rPr/>
        <w:t xml:space="preserve">propone un modelo con estas características. Estos autores incluyen diversas variables ecológicas y efectos fijos para manejar las medidas repetidas en las mismas parcelas. Aunque se consigue el objetivo de aumentar la precisión, se ha considerado que un modelo más sencillo es más adecuado par los objetivos del presente trabajo. Además no se cuenta con medidas repetidas para el incremento en diámetro. El modelo propuesto tiene la forma de una ecuación exponencial. </w:t>
      </w:r>
      <w:r>
        <w:rPr/>
        <w:t xml:space="preserve">Los datos del IFN empleados en los modelos </w:t>
      </w:r>
      <w:r>
        <w:rPr/>
        <w:t>de mortalidad</w:t>
      </w:r>
      <w:r>
        <w:rPr/>
        <w:t xml:space="preserve"> se filtran para eliminar los datos con incrementos menores al </w:t>
      </w:r>
      <w:r>
        <w:rPr/>
        <w:t xml:space="preserve">percentil </w:t>
      </w:r>
      <w:r>
        <w:rPr/>
        <w:t xml:space="preserve">0.1 o mayores al </w:t>
      </w:r>
      <w:r>
        <w:rPr/>
        <w:t xml:space="preserve">percentil </w:t>
      </w:r>
      <w:r>
        <w:rPr/>
        <w:t xml:space="preserve">0.9 para cada clase de 2 cm de diámetro, según </w:t>
      </w:r>
      <w:r>
        <w:rPr/>
        <w:t>proponen</w:t>
      </w:r>
      <w:r>
        <w:rPr/>
        <w:t xml:space="preserve"> los </w:t>
      </w:r>
      <w:r>
        <w:rPr/>
        <w:t>citados</w:t>
      </w:r>
      <w:r>
        <w:rPr/>
        <w:t xml:space="preserve"> autores. </w:t>
      </w:r>
      <w:r>
        <w:rPr/>
        <w:t xml:space="preserve">El ajuste se ha realizado con la librería minpack.lm de R </w:t>
      </w:r>
      <w:r>
        <w:rPr/>
        <w:t>(Elzhov et al., 2023)</w:t>
      </w:r>
      <w:r>
        <w:rPr/>
        <w:t>.</w:t>
      </w:r>
    </w:p>
    <w:p>
      <w:pPr>
        <w:pStyle w:val="Normal"/>
        <w:jc w:val="both"/>
        <w:rPr/>
      </w:pPr>
      <w:r>
        <w:rPr/>
        <w:t xml:space="preserve">- </w:t>
      </w:r>
      <w:r>
        <w:rPr>
          <w:b/>
          <w:bCs/>
        </w:rPr>
        <w:t>Modelo de distribución diamétrica</w:t>
      </w:r>
      <w:r>
        <w:rPr/>
        <w:t xml:space="preserve">: </w:t>
      </w:r>
      <w:r>
        <w:rPr/>
        <w:t>p</w:t>
      </w:r>
      <w:r>
        <w:rPr/>
        <w:t xml:space="preserve">ara poder aplicar las intervenciones propuestas (por lo alto, por lo bajo, distintas intensidades…) es necesario contar con una distribución diamétrica antes de la clara. Se ha ajustado a la distribución de Weibull de tres parámetros, según la propuesta de </w:t>
      </w:r>
      <w:r>
        <w:rPr/>
        <w:t>(Gorgoso-Varela et al., 2021)</w:t>
      </w:r>
      <w:r>
        <w:rPr/>
        <w:t xml:space="preserve"> . Esta formulación requiere de la estimación del diámetro mínimo. Se propone 5 cm inicialmente y posteriormente se calcula mediante una regresión lineal con Dg, calculada con las parcelas empleadas en el modelo de incremento diametral.</w:t>
      </w:r>
    </w:p>
    <w:p>
      <w:pPr>
        <w:pStyle w:val="Normal"/>
        <w:jc w:val="both"/>
        <w:rPr/>
      </w:pPr>
      <w:r>
        <w:rPr/>
        <w:t xml:space="preserve">- </w:t>
      </w:r>
      <w:r>
        <w:rPr/>
        <w:t>Aplicación de las intervenciones:</w:t>
      </w:r>
    </w:p>
    <w:p>
      <w:pPr>
        <w:pStyle w:val="Normal"/>
        <w:widowControl/>
        <w:numPr>
          <w:ilvl w:val="0"/>
          <w:numId w:val="7"/>
        </w:numPr>
        <w:bidi w:val="0"/>
        <w:spacing w:lineRule="auto" w:line="259" w:before="0" w:after="160"/>
        <w:ind w:hanging="340" w:start="1474" w:end="0"/>
        <w:jc w:val="both"/>
        <w:rPr/>
      </w:pPr>
      <w:r>
        <w:rPr/>
        <w:t xml:space="preserve">Mortalidad natural: </w:t>
      </w:r>
      <w:r>
        <w:rPr/>
        <w:t>l</w:t>
      </w:r>
      <w:r>
        <w:rPr/>
        <w:t xml:space="preserve">a mortalidad natural se aplica antes de que se inicien los trabajos de selvicultura. Posteriormente se asume que su efecto queda englobado en la gestión de la densidad que implican las cortas programadas. En los años en los que se tiene en cuenta la mortalidad natural, si la densidad es superior a la calculada con el modelo de frontera estocástica, se eliminan los árboles correspondientes. En caso contrario se eliminan los árboles según el porcentaje de </w:t>
      </w:r>
      <w:r>
        <w:rPr/>
        <w:t xml:space="preserve">mortalidad </w:t>
      </w:r>
      <w:r>
        <w:rPr/>
        <w:t>in</w:t>
      </w:r>
      <w:r>
        <w:rPr/>
        <w:t>dependiente de la densidad.</w:t>
      </w:r>
    </w:p>
    <w:p>
      <w:pPr>
        <w:pStyle w:val="Normal"/>
        <w:widowControl/>
        <w:numPr>
          <w:ilvl w:val="0"/>
          <w:numId w:val="7"/>
        </w:numPr>
        <w:bidi w:val="0"/>
        <w:spacing w:lineRule="auto" w:line="259" w:before="0" w:after="160"/>
        <w:ind w:hanging="340" w:start="1474" w:end="0"/>
        <w:jc w:val="both"/>
        <w:rPr/>
      </w:pPr>
      <w:r>
        <w:rPr/>
        <w:t>Clareo</w:t>
      </w:r>
      <w:r>
        <w:rPr/>
        <w:t xml:space="preserve">: </w:t>
      </w:r>
      <w:r>
        <w:rPr/>
        <w:t>s</w:t>
      </w:r>
      <w:r>
        <w:rPr/>
        <w:t>e establece la densidad después de la intervención y se eliminan árboles en toda la distribución diamétrica.</w:t>
      </w:r>
    </w:p>
    <w:p>
      <w:pPr>
        <w:pStyle w:val="Normal"/>
        <w:widowControl/>
        <w:numPr>
          <w:ilvl w:val="0"/>
          <w:numId w:val="7"/>
        </w:numPr>
        <w:bidi w:val="0"/>
        <w:spacing w:lineRule="auto" w:line="259" w:before="0" w:after="160"/>
        <w:ind w:hanging="340" w:start="1474" w:end="0"/>
        <w:jc w:val="both"/>
        <w:rPr/>
      </w:pPr>
      <w:r>
        <w:rPr/>
        <w:t>Claras: las intervenciones propuestas en los distintos modelos selvícolas (</w:t>
      </w:r>
      <w:r>
        <w:rPr/>
        <w:t xml:space="preserve">clara por lo bajo, </w:t>
      </w:r>
      <w:r>
        <w:rPr/>
        <w:t xml:space="preserve">clara por lo alto, </w:t>
      </w:r>
      <w:r>
        <w:rPr/>
        <w:t>clara mixta, aclaratoria, selectiva, preparatoria, diseminatoria</w:t>
      </w:r>
      <w:r>
        <w:rPr/>
        <w:t>) se ejecutan sobre la distribución diamétrica, cortando en primer lugar los árboles correspondientes a la clara por lo bajo desde el diámetro inferior hacia arriba en la distribución. Sobre la distribución diamétrica restante se corta la parte correspondiente a corta por lo alto, con los árboles cortados seleccionados en toda la distribución diamétrica.</w:t>
      </w:r>
    </w:p>
    <w:p>
      <w:pPr>
        <w:pStyle w:val="Normal"/>
        <w:jc w:val="both"/>
        <w:rPr/>
      </w:pPr>
      <w:r>
        <w:rPr/>
      </w:r>
      <w:r>
        <w:br w:type="page"/>
      </w:r>
    </w:p>
    <w:p>
      <w:pPr>
        <w:pStyle w:val="Heading2"/>
        <w:ind w:hanging="0" w:start="0"/>
        <w:rPr/>
      </w:pPr>
      <w:bookmarkStart w:id="14" w:name="__RefHeading___Toc5411_483220859_Copia_2"/>
      <w:bookmarkEnd w:id="14"/>
      <w:r>
        <w:rPr/>
        <w:t>Metodología para los e</w:t>
      </w:r>
      <w:r>
        <w:rPr/>
        <w:t xml:space="preserve">scenarios de monte </w:t>
      </w:r>
      <w:r>
        <w:rPr/>
        <w:t>ir</w:t>
      </w:r>
      <w:r>
        <w:rPr/>
        <w:t>regular</w:t>
      </w:r>
    </w:p>
    <w:p>
      <w:pPr>
        <w:pStyle w:val="Normal"/>
        <w:rPr/>
      </w:pPr>
      <w:r>
        <w:rPr/>
        <w:t>Modelizar las entradas de datos que requiere el programa CO2Fix aplicando los criterios ProSilva lleva a asimilar el escenario a un monte irregular con libertad para determinar las variables dasocráticas que definen la gestión: el diámetro final de cortabilidad, la intensidad de las intervenciones, la duración de las rotaciones, etc.</w:t>
      </w:r>
    </w:p>
    <w:p>
      <w:pPr>
        <w:pStyle w:val="Normal"/>
        <w:rPr/>
      </w:pPr>
      <w:r>
        <w:rPr/>
        <w:t xml:space="preserve">El papel de este escenario es ser la alternativa de gestión a un monte regular mediante una transformación </w:t>
      </w:r>
      <w:r>
        <w:rPr/>
        <w:t xml:space="preserve">a partir de una edad </w:t>
      </w:r>
      <w:r>
        <w:rPr/>
        <w:t>determinada.</w:t>
      </w:r>
      <w:r>
        <w:rPr/>
        <w:t xml:space="preserve"> Se eval</w:t>
      </w:r>
      <w:r>
        <w:rPr/>
        <w:t>ú</w:t>
      </w:r>
      <w:r>
        <w:rPr/>
        <w:t>a la diferencia en el balance del carbono respecto a la gestión de monte regular comparando ambas alternativas desde el inicio de la transformación</w:t>
      </w:r>
      <w:r>
        <w:rPr/>
        <w:t xml:space="preserve">, por lo tanto se modeliza esta alternativa </w:t>
      </w:r>
      <w:r>
        <w:rPr/>
        <w:t>desde valores de las variables dasocráticas proporcionadas por el modelo de monte regular, junto con otros parámetros para</w:t>
      </w:r>
      <w:r>
        <w:rPr/>
        <w:t xml:space="preserve"> alcanzar el equilibrio que se deriva de la gestión ProSilva.</w:t>
      </w:r>
    </w:p>
    <w:p>
      <w:pPr>
        <w:pStyle w:val="Normal"/>
        <w:rPr/>
      </w:pPr>
      <w:r>
        <w:rPr/>
        <w:t>Los parámetros que se manejan en este escenario son:</w:t>
      </w:r>
    </w:p>
    <w:p>
      <w:pPr>
        <w:pStyle w:val="Normal"/>
        <w:numPr>
          <w:ilvl w:val="0"/>
          <w:numId w:val="8"/>
        </w:numPr>
        <w:rPr/>
      </w:pPr>
      <w:r>
        <w:rPr>
          <w:b/>
          <w:bCs/>
        </w:rPr>
        <w:t xml:space="preserve">Indice de sitio </w:t>
      </w:r>
      <w:r>
        <w:rPr>
          <w:b/>
          <w:bCs/>
        </w:rPr>
        <w:t>(IS)</w:t>
      </w:r>
      <w:r>
        <w:rPr/>
        <w:t>, aproxima</w:t>
      </w:r>
      <w:r>
        <w:rPr/>
        <w:t>do</w:t>
      </w:r>
      <w:r>
        <w:rPr/>
        <w:t xml:space="preserve"> con el incremento diametral </w:t>
      </w:r>
      <w:r>
        <w:rPr/>
        <w:t>(según se explica más abajo)</w:t>
      </w:r>
      <w:r>
        <w:rPr/>
        <w:t>, no corresponde a las ecuaciones de Ho_Edad. Se denomina como en las de Ochoa (IS 13,16,19,22,25).</w:t>
      </w:r>
    </w:p>
    <w:p>
      <w:pPr>
        <w:pStyle w:val="Normal"/>
        <w:numPr>
          <w:ilvl w:val="0"/>
          <w:numId w:val="8"/>
        </w:numPr>
        <w:rPr/>
      </w:pPr>
      <w:r>
        <w:rPr>
          <w:b/>
          <w:bCs/>
        </w:rPr>
        <w:t>Datos de inicio de monte regular</w:t>
      </w:r>
      <w:r>
        <w:rPr/>
        <w:t xml:space="preserve">: </w:t>
      </w:r>
      <w:r>
        <w:rPr/>
        <w:t xml:space="preserve">Los datos de partida se recogen del modelo de monte regular, en concreto </w:t>
      </w:r>
      <w:r>
        <w:rPr/>
        <w:t xml:space="preserve">Edad, N </w:t>
      </w:r>
      <w:r>
        <w:rPr/>
        <w:t>y</w:t>
      </w:r>
      <w:r>
        <w:rPr/>
        <w:t xml:space="preserve"> G. </w:t>
      </w:r>
      <w:r>
        <w:rPr/>
        <w:t>También se puede proporcionar datos reales medidos en rodales a evaluar. El cliente ha proporcionado varios ejemplos incluidos en la ordenación del monte de Aralar.</w:t>
      </w:r>
    </w:p>
    <w:p>
      <w:pPr>
        <w:pStyle w:val="Normal"/>
        <w:numPr>
          <w:ilvl w:val="0"/>
          <w:numId w:val="8"/>
        </w:numPr>
        <w:rPr/>
      </w:pPr>
      <w:r>
        <w:rPr>
          <w:b/>
          <w:bCs/>
        </w:rPr>
        <w:t>Á</w:t>
      </w:r>
      <w:r>
        <w:rPr>
          <w:b/>
          <w:bCs/>
        </w:rPr>
        <w:t>rea basimétrica</w:t>
      </w:r>
      <w:r>
        <w:rPr>
          <w:b/>
          <w:bCs/>
        </w:rPr>
        <w:t xml:space="preserve"> </w:t>
      </w:r>
      <w:r>
        <w:rPr>
          <w:b/>
          <w:bCs/>
        </w:rPr>
        <w:t xml:space="preserve">objetivo </w:t>
      </w:r>
      <w:r>
        <w:rPr>
          <w:b/>
          <w:bCs/>
        </w:rPr>
        <w:t>(</w:t>
      </w:r>
      <w:r>
        <w:rPr>
          <w:b/>
          <w:bCs/>
        </w:rPr>
        <w:t>ab_objetivo</w:t>
      </w:r>
      <w:r>
        <w:rPr>
          <w:b/>
          <w:bCs/>
        </w:rPr>
        <w:t>)</w:t>
      </w:r>
      <w:r>
        <w:rPr/>
        <w:t>. Es el área que se propone como objetivo de la gestión; aunque no sea de obligado cumplimiento en la gestión ProSIlva se considera una vía adecuada para modelizar el proceso. Como referencia, s</w:t>
      </w:r>
      <w:r>
        <w:rPr/>
        <w:t xml:space="preserve">egún </w:t>
      </w:r>
      <w:r>
        <w:rPr/>
        <w:t>la ordenación</w:t>
      </w:r>
      <w:r>
        <w:rPr/>
        <w:t xml:space="preserve"> de Aralar serían 15, 20, 25 m²/ha </w:t>
      </w:r>
      <w:r>
        <w:rPr/>
        <w:t>y la</w:t>
      </w:r>
      <w:r>
        <w:rPr/>
        <w:t xml:space="preserve"> que se incluía en GoFagus era 20 m</w:t>
      </w:r>
      <w:r>
        <w:rPr>
          <w:vertAlign w:val="superscript"/>
        </w:rPr>
        <w:t>2</w:t>
      </w:r>
      <w:r>
        <w:rPr/>
        <w:t>/ha.</w:t>
      </w:r>
    </w:p>
    <w:p>
      <w:pPr>
        <w:pStyle w:val="Normal"/>
        <w:numPr>
          <w:ilvl w:val="0"/>
          <w:numId w:val="8"/>
        </w:numPr>
        <w:rPr/>
      </w:pPr>
      <w:r>
        <w:rPr>
          <w:b/>
          <w:bCs/>
        </w:rPr>
        <w:t xml:space="preserve">Margen de error para el cálculo del área basimétrica </w:t>
      </w:r>
      <w:r>
        <w:rPr>
          <w:b/>
          <w:bCs/>
        </w:rPr>
        <w:t>(precis_ab)</w:t>
      </w:r>
      <w:r>
        <w:rPr/>
        <w:t>. Para simular la flexibilidad que ofrece el sistema ProSilva, se contempla un intervalo admisible para alcanzar el área bas</w:t>
      </w:r>
      <w:r>
        <w:rPr/>
        <w:t>i</w:t>
      </w:r>
      <w:r>
        <w:rPr/>
        <w:t>m</w:t>
      </w:r>
      <w:r>
        <w:rPr/>
        <w:t>é</w:t>
      </w:r>
      <w:r>
        <w:rPr/>
        <w:t>trica objetivo. Un valor indicativo puede ser 0,05 aunque queda al criterio del cliente en cada simulación.</w:t>
      </w:r>
    </w:p>
    <w:p>
      <w:pPr>
        <w:pStyle w:val="Normal"/>
        <w:numPr>
          <w:ilvl w:val="0"/>
          <w:numId w:val="8"/>
        </w:numPr>
        <w:rPr/>
      </w:pPr>
      <w:r>
        <w:rPr>
          <w:b/>
          <w:bCs/>
        </w:rPr>
        <w:t xml:space="preserve">Rango de diámetros </w:t>
      </w:r>
      <w:r>
        <w:rPr>
          <w:b/>
          <w:bCs/>
        </w:rPr>
        <w:t>(d_min, d_max)</w:t>
      </w:r>
      <w:r>
        <w:rPr/>
        <w:t xml:space="preserve">. El sistema ProSilva genera montes con árboles en todas las clases de edad. </w:t>
      </w:r>
      <w:r>
        <w:rPr/>
        <w:t>Es de especial interés determinar el diámetro máximo admisible. Este valor no se incluye como tal en las recomendaciones ProSilva porque queda a criterio del gestor la tarea de marcado en campo, pero se incluye en este modelo porque permite evaluar el impacto del incremento del turno (indirectamente) en la fijación de carbono. Como diámetro mínimo</w:t>
      </w:r>
      <w:r>
        <w:rPr/>
        <w:t xml:space="preserve"> </w:t>
      </w:r>
      <w:r>
        <w:rPr/>
        <w:t>(</w:t>
      </w:r>
      <w:r>
        <w:rPr/>
        <w:t>d_min</w:t>
      </w:r>
      <w:r>
        <w:rPr/>
        <w:t xml:space="preserve">) se propone </w:t>
      </w:r>
      <w:r>
        <w:rPr/>
        <w:t xml:space="preserve">7,5 </w:t>
      </w:r>
      <w:r>
        <w:rPr/>
        <w:t>cm, el diámetro máximo</w:t>
      </w:r>
      <w:r>
        <w:rPr/>
        <w:t xml:space="preserve"> </w:t>
      </w:r>
      <w:r>
        <w:rPr/>
        <w:t>(</w:t>
      </w:r>
      <w:r>
        <w:rPr/>
        <w:t>d_max</w:t>
      </w:r>
      <w:r>
        <w:rPr/>
        <w:t>) se evalúa de</w:t>
      </w:r>
      <w:r>
        <w:rPr/>
        <w:t xml:space="preserve"> 60.5 a 100.5, cada 10 cm. </w:t>
      </w:r>
    </w:p>
    <w:p>
      <w:pPr>
        <w:pStyle w:val="Normal"/>
        <w:numPr>
          <w:ilvl w:val="0"/>
          <w:numId w:val="8"/>
        </w:numPr>
        <w:rPr/>
      </w:pPr>
      <w:r>
        <w:rPr>
          <w:b/>
          <w:bCs/>
        </w:rPr>
        <w:t>P</w:t>
      </w:r>
      <w:r>
        <w:rPr>
          <w:b/>
          <w:bCs/>
        </w:rPr>
        <w:t xml:space="preserve">eso de la intervención </w:t>
      </w:r>
      <w:r>
        <w:rPr>
          <w:b/>
          <w:bCs/>
        </w:rPr>
        <w:t>(</w:t>
      </w:r>
      <w:r>
        <w:rPr>
          <w:b/>
          <w:bCs/>
        </w:rPr>
        <w:t>peso_G</w:t>
      </w:r>
      <w:r>
        <w:rPr>
          <w:b/>
          <w:bCs/>
        </w:rPr>
        <w:t>)</w:t>
      </w:r>
      <w:r>
        <w:rPr/>
        <w:t xml:space="preserve"> </w:t>
      </w:r>
      <w:r>
        <w:rPr/>
        <w:t>en tanto por uno de área basimétrica. En el documento de Aralar está entre 0.20 y 0.25.</w:t>
      </w:r>
    </w:p>
    <w:p>
      <w:pPr>
        <w:pStyle w:val="Normal"/>
        <w:numPr>
          <w:ilvl w:val="0"/>
          <w:numId w:val="8"/>
        </w:numPr>
        <w:rPr/>
      </w:pPr>
      <w:r>
        <w:rPr>
          <w:b/>
          <w:bCs/>
        </w:rPr>
        <w:t>R</w:t>
      </w:r>
      <w:r>
        <w:rPr>
          <w:b/>
          <w:bCs/>
        </w:rPr>
        <w:t>otación</w:t>
      </w:r>
      <w:r>
        <w:rPr/>
        <w:t xml:space="preserve">: tiempo entre intervenciones. </w:t>
      </w:r>
      <w:r>
        <w:rPr/>
        <w:t xml:space="preserve">Se recomiendan intervenciones frecuentes, </w:t>
      </w:r>
      <w:r>
        <w:rPr/>
        <w:t>con un máximo de 10 años.</w:t>
      </w:r>
    </w:p>
    <w:p>
      <w:pPr>
        <w:pStyle w:val="Normal"/>
        <w:numPr>
          <w:ilvl w:val="0"/>
          <w:numId w:val="8"/>
        </w:numPr>
        <w:rPr/>
      </w:pPr>
      <w:r>
        <w:rPr>
          <w:b/>
          <w:bCs/>
        </w:rPr>
        <w:t xml:space="preserve">Constante de Liocourt </w:t>
      </w:r>
      <w:r>
        <w:rPr>
          <w:b/>
          <w:bCs/>
        </w:rPr>
        <w:t>(a_liocourt)</w:t>
      </w:r>
      <w:r>
        <w:rPr/>
        <w:t xml:space="preserve">. </w:t>
      </w:r>
      <w:r>
        <w:rPr/>
        <w:t xml:space="preserve">Aunque el objetivo no es un monte irregular, la parametrización </w:t>
      </w:r>
      <w:r>
        <w:rPr/>
        <w:t xml:space="preserve">de las intervenciones </w:t>
      </w:r>
      <w:r>
        <w:rPr/>
        <w:t xml:space="preserve">es muy similar </w:t>
      </w:r>
      <w:r>
        <w:rPr/>
        <w:t>a la gestión de un monte irregular mediante cortas por entresaca</w:t>
      </w:r>
      <w:r>
        <w:rPr/>
        <w:t xml:space="preserve">, así que </w:t>
      </w:r>
      <w:r>
        <w:rPr/>
        <w:t>se propone ajustarlas</w:t>
      </w:r>
      <w:r>
        <w:rPr/>
        <w:t xml:space="preserve"> a una curva de </w:t>
      </w:r>
      <w:r>
        <w:rPr/>
        <w:t>De</w:t>
      </w:r>
      <w:r>
        <w:rPr/>
        <w:t xml:space="preserve"> Liocourt. La constante de </w:t>
      </w:r>
      <w:r>
        <w:rPr/>
        <w:t xml:space="preserve">De </w:t>
      </w:r>
      <w:r>
        <w:rPr/>
        <w:t xml:space="preserve">Liocourt </w:t>
      </w:r>
      <w:r>
        <w:rPr/>
        <w:t>se calcula a partir de la información aportada por el IFN, aunque se puede incluir directamente la que se considera en el escenario evaluado.</w:t>
      </w:r>
    </w:p>
    <w:p>
      <w:pPr>
        <w:pStyle w:val="Normal"/>
        <w:numPr>
          <w:ilvl w:val="0"/>
          <w:numId w:val="8"/>
        </w:numPr>
        <w:rPr/>
      </w:pPr>
      <w:r>
        <w:rPr/>
        <w:t>Se</w:t>
      </w:r>
      <w:r>
        <w:rPr/>
        <w:t xml:space="preserve"> asume que la incorporación de masa es constante, según los que requiere la curva de </w:t>
      </w:r>
      <w:r>
        <w:rPr/>
        <w:t>De</w:t>
      </w:r>
      <w:r>
        <w:rPr/>
        <w:t xml:space="preserve"> Liocourt para </w:t>
      </w:r>
      <w:r>
        <w:rPr/>
        <w:t xml:space="preserve">contar con un diámetro inicial de </w:t>
      </w:r>
      <w:r>
        <w:rPr/>
        <w:t>7,5 cm.</w:t>
      </w:r>
    </w:p>
    <w:p>
      <w:pPr>
        <w:pStyle w:val="Normal"/>
        <w:numPr>
          <w:ilvl w:val="0"/>
          <w:numId w:val="8"/>
        </w:numPr>
        <w:rPr/>
      </w:pPr>
      <w:r>
        <w:rPr/>
        <w:t>En cada evaluación s</w:t>
      </w:r>
      <w:r>
        <w:rPr/>
        <w:t>e eliminan todos los árboles que han alcanzado el diámetro máximo.</w:t>
      </w:r>
    </w:p>
    <w:p>
      <w:pPr>
        <w:pStyle w:val="Normal"/>
        <w:rPr/>
      </w:pPr>
      <w:r>
        <w:rPr/>
        <w:t>El esquema de construcción del escenario es</w:t>
      </w:r>
    </w:p>
    <w:p>
      <w:pPr>
        <w:pStyle w:val="Normal"/>
        <w:numPr>
          <w:ilvl w:val="0"/>
          <w:numId w:val="9"/>
        </w:numPr>
        <w:rPr/>
      </w:pPr>
      <w:r>
        <w:rPr/>
        <w:t>Determinación de la clase de crecimiento (análogo al índice de sitio)</w:t>
      </w:r>
    </w:p>
    <w:p>
      <w:pPr>
        <w:pStyle w:val="Normal"/>
        <w:numPr>
          <w:ilvl w:val="0"/>
          <w:numId w:val="9"/>
        </w:numPr>
        <w:rPr/>
      </w:pPr>
      <w:r>
        <w:rPr/>
        <w:t>Establecer</w:t>
      </w:r>
      <w:r>
        <w:rPr/>
        <w:t xml:space="preserve"> los parámetros de inicio (Edad, N, G, </w:t>
      </w:r>
      <w:r>
        <w:rPr/>
        <w:t xml:space="preserve">ab_objetivo, precis_ab, </w:t>
      </w:r>
      <w:r>
        <w:rPr/>
        <w:t xml:space="preserve">d_min, d_max, </w:t>
      </w:r>
      <w:r>
        <w:rPr/>
        <w:t xml:space="preserve">peso_G, </w:t>
      </w:r>
      <w:r>
        <w:rPr/>
        <w:t>rotacion, a_liocourt)</w:t>
      </w:r>
    </w:p>
    <w:p>
      <w:pPr>
        <w:pStyle w:val="Normal"/>
        <w:numPr>
          <w:ilvl w:val="0"/>
          <w:numId w:val="9"/>
        </w:numPr>
        <w:rPr/>
      </w:pPr>
      <w:r>
        <w:rPr/>
        <w:t>Determinar la curva diamétrica objetivo, según el criterio de De Liocourt</w:t>
      </w:r>
    </w:p>
    <w:p>
      <w:pPr>
        <w:pStyle w:val="Normal"/>
        <w:numPr>
          <w:ilvl w:val="0"/>
          <w:numId w:val="9"/>
        </w:numPr>
        <w:rPr/>
      </w:pPr>
      <w:r>
        <w:rPr/>
        <w:t xml:space="preserve">Determinar la curva diamétrica de inicio </w:t>
      </w:r>
      <w:r>
        <w:rPr/>
        <w:t>según el modelo</w:t>
      </w:r>
      <w:r>
        <w:rPr/>
        <w:t xml:space="preserve"> de distribución diamétrica </w:t>
      </w:r>
      <w:r>
        <w:rPr/>
        <w:t xml:space="preserve">citado en el modelo de monte regular. A partir de esta distribución se calculan el </w:t>
      </w:r>
      <w:r>
        <w:rPr/>
        <w:t xml:space="preserve">resto de variables dasocráticas. </w:t>
      </w:r>
      <w:r>
        <w:rPr/>
        <w:t xml:space="preserve">Al ser un monte irregular no se cuenta con datos de Edad y Ho, por lo tanto no se pueden emplear las ecuaciones de masa de GoFagus. </w:t>
      </w:r>
      <w:r>
        <w:rPr/>
        <w:t xml:space="preserve">Se utilizan </w:t>
      </w:r>
      <w:r>
        <w:rPr/>
        <w:t xml:space="preserve">tarifas </w:t>
      </w:r>
      <w:r>
        <w:rPr/>
        <w:t>de árbol individual</w:t>
      </w:r>
      <w:r>
        <w:rPr/>
        <w:t xml:space="preserve"> para volumen y altura en función del diámetro,</w:t>
      </w:r>
      <w:r>
        <w:rPr/>
        <w:t xml:space="preserve"> calculados a partir del IFN.</w:t>
      </w:r>
    </w:p>
    <w:p>
      <w:pPr>
        <w:pStyle w:val="Normal"/>
        <w:numPr>
          <w:ilvl w:val="0"/>
          <w:numId w:val="9"/>
        </w:numPr>
        <w:rPr/>
      </w:pPr>
      <w:r>
        <w:rPr/>
        <w:t>Determinar cada año si es necesario intervenir en entresacas. Las cortas tiene</w:t>
      </w:r>
      <w:r>
        <w:rPr/>
        <w:t>n</w:t>
      </w:r>
      <w:r>
        <w:rPr/>
        <w:t xml:space="preserve"> lugar si se ha alcanzado el año de rotación y el área basimétrica supera el área basimétrica objetivo. </w:t>
      </w:r>
      <w:r>
        <w:rPr/>
        <w:t>La última clase se corta siempre que llega al diámetro máximo establecido (d_max).</w:t>
      </w:r>
    </w:p>
    <w:p>
      <w:pPr>
        <w:pStyle w:val="Normal"/>
        <w:numPr>
          <w:ilvl w:val="0"/>
          <w:numId w:val="9"/>
        </w:numPr>
        <w:rPr/>
      </w:pPr>
      <w:r>
        <w:rPr/>
        <w:t xml:space="preserve">Se actualiza la curva de distribución diamétrica mediante un modelo de incremento de área basimétrica y se genera la curva y las variables antes de clara del siguiente año. </w:t>
      </w:r>
      <w:r>
        <w:rPr/>
        <w:t>Se incorporan los árboles correspondientes a la primera clase.</w:t>
      </w:r>
    </w:p>
    <w:p>
      <w:pPr>
        <w:pStyle w:val="Normal"/>
        <w:numPr>
          <w:ilvl w:val="0"/>
          <w:numId w:val="9"/>
        </w:numPr>
        <w:rPr/>
      </w:pPr>
      <w:r>
        <w:rPr/>
        <w:t>El cálculo de las fracciones de biomasa se realiza como en el caso de montes regulares.</w:t>
      </w:r>
    </w:p>
    <w:p>
      <w:pPr>
        <w:pStyle w:val="Normal"/>
        <w:numPr>
          <w:ilvl w:val="0"/>
          <w:numId w:val="9"/>
        </w:numPr>
        <w:rPr/>
      </w:pPr>
      <w:r>
        <w:rPr/>
        <w:t xml:space="preserve">A partir de los datos del escenario se general el archivo en formato “.co2”. La simulación en </w:t>
      </w:r>
      <w:r>
        <w:rPr/>
        <w:t>transformación se extiende a 300 años, aproximadamente los tres turnos que se consideran en el monte regular</w:t>
      </w:r>
      <w:r>
        <w:rPr/>
        <w:t>.</w:t>
      </w:r>
    </w:p>
    <w:p>
      <w:pPr>
        <w:pStyle w:val="Normal"/>
        <w:rPr/>
      </w:pPr>
      <w:r>
        <w:rPr/>
        <w:t>Los modelos empleados para desarrollar este escenario se describen a continuación.</w:t>
      </w:r>
    </w:p>
    <w:p>
      <w:pPr>
        <w:pStyle w:val="Normal"/>
        <w:rPr/>
      </w:pPr>
      <w:r>
        <w:rPr>
          <w:b w:val="false"/>
          <w:bCs w:val="false"/>
        </w:rPr>
        <w:t xml:space="preserve">- </w:t>
      </w:r>
      <w:r>
        <w:rPr>
          <w:b/>
          <w:bCs/>
        </w:rPr>
        <w:t xml:space="preserve">Modelo de incremento de área basimétrica individual / </w:t>
      </w:r>
      <w:r>
        <w:rPr>
          <w:b/>
          <w:bCs/>
        </w:rPr>
        <w:t>Incremento diametral individual</w:t>
      </w:r>
      <w:r>
        <w:rPr/>
        <w:t xml:space="preserve">. </w:t>
      </w:r>
      <w:r>
        <w:rPr/>
        <w:t>Se emplea el mismo modelo que en el monte regular.</w:t>
      </w:r>
    </w:p>
    <w:p>
      <w:pPr>
        <w:pStyle w:val="Normal"/>
        <w:rPr/>
      </w:pPr>
      <w:r>
        <w:rPr/>
        <w:t xml:space="preserve">- </w:t>
      </w:r>
      <w:r>
        <w:rPr>
          <w:b/>
          <w:bCs/>
        </w:rPr>
        <w:t>Calidad de estación</w:t>
      </w:r>
      <w:r>
        <w:rPr/>
        <w:t xml:space="preserve">. </w:t>
      </w:r>
      <w:r>
        <w:rPr/>
        <w:t xml:space="preserve">La modelización de monte irregular se hace desde un monte regular, caracterizado por un índice de sitio. Para trasladar el concepto de índice de sitio al modelo de monte irregular se ha optado por </w:t>
      </w:r>
      <w:r>
        <w:rPr/>
        <w:t xml:space="preserve">dividir el incremento diametral predicho en clases de crecimiento creciente. Para ello se emplean como </w:t>
      </w:r>
      <w:r>
        <w:rPr/>
        <w:t>curvas</w:t>
        <w:br/>
        <w:t xml:space="preserve">de referencia las relaciones en los cuantiles </w:t>
      </w:r>
      <w:r>
        <w:rPr/>
        <w:t>0.</w:t>
      </w:r>
      <w:r>
        <w:rPr/>
        <w:t>40</w:t>
      </w:r>
      <w:r>
        <w:rPr/>
        <w:t xml:space="preserve">, </w:t>
      </w:r>
      <w:r>
        <w:rPr/>
        <w:t>0.</w:t>
      </w:r>
      <w:r>
        <w:rPr/>
        <w:t>45</w:t>
      </w:r>
      <w:r>
        <w:rPr/>
        <w:t xml:space="preserve">, </w:t>
      </w:r>
      <w:r>
        <w:rPr/>
        <w:t>0.</w:t>
      </w:r>
      <w:r>
        <w:rPr/>
        <w:t>5</w:t>
      </w:r>
      <w:r>
        <w:rPr/>
        <w:t>0</w:t>
      </w:r>
      <w:r>
        <w:rPr/>
        <w:t xml:space="preserve">, </w:t>
      </w:r>
      <w:r>
        <w:rPr/>
        <w:t>0.</w:t>
      </w:r>
      <w:r>
        <w:rPr/>
        <w:t>55</w:t>
      </w:r>
      <w:r>
        <w:rPr/>
        <w:t xml:space="preserve"> </w:t>
      </w:r>
      <w:r>
        <w:rPr/>
        <w:t>0.</w:t>
      </w:r>
      <w:r>
        <w:rPr/>
        <w:t>60</w:t>
      </w:r>
      <w:r>
        <w:rPr/>
        <w:t xml:space="preserve">, </w:t>
      </w:r>
      <w:r>
        <w:rPr/>
        <w:t>para</w:t>
      </w:r>
      <w:r>
        <w:rPr/>
        <w:t xml:space="preserve"> representa</w:t>
      </w:r>
      <w:r>
        <w:rPr/>
        <w:t>r</w:t>
      </w:r>
      <w:r>
        <w:rPr/>
        <w:t xml:space="preserve"> </w:t>
      </w:r>
      <w:r>
        <w:rPr/>
        <w:t xml:space="preserve">cinco </w:t>
      </w:r>
      <w:r>
        <w:rPr/>
        <w:t xml:space="preserve">bandas de crecimiento. </w:t>
      </w:r>
      <w:r>
        <w:rPr/>
        <w:t>La elección de estos percentiles se ha decidido tras evaluar distintas divisiones y buscar que el crecimiento generado fuera congruente con el rango de valores encontrado en los datos del IFN.</w:t>
      </w:r>
      <w:r>
        <w:rPr/>
        <w:t xml:space="preserve"> </w:t>
      </w:r>
      <w:r>
        <w:rPr/>
        <w:t>Estas bandas se asimilan a las calidades de estación de montes regulares (13,16,19,22,25). La previsión de incremento de área basimétrica se corrige con el modelo de cua</w:t>
      </w:r>
      <w:r>
        <w:rPr/>
        <w:t>n</w:t>
      </w:r>
      <w:r>
        <w:rPr/>
        <w:t xml:space="preserve">tiles correspondiente a la calidad de estación del monte regular del que parte la transformación. </w:t>
      </w:r>
      <w:r>
        <w:rPr/>
        <w:t xml:space="preserve">En la regresión cuantílica se ha empleado la librería quantreg de R </w:t>
      </w:r>
      <w:r>
        <w:rPr/>
        <w:t>(Koenker, 2023)</w:t>
      </w:r>
      <w:r>
        <w:rPr/>
        <w:t>.</w:t>
      </w:r>
    </w:p>
    <w:p>
      <w:pPr>
        <w:pStyle w:val="Normal"/>
        <w:rPr/>
      </w:pPr>
      <w:r>
        <w:rPr/>
        <w:t xml:space="preserve">- </w:t>
      </w:r>
      <w:r>
        <w:rPr>
          <w:b/>
          <w:bCs/>
        </w:rPr>
        <w:t>Curva objetivo</w:t>
      </w:r>
      <w:r>
        <w:rPr/>
        <w:t xml:space="preserve">. El cálculo del parámetro que define la relación entre número de árboles de clases diametrales consecutivas se ha calculado a partir de la exponencial negativa que relaciona el número de árboles por clase con el diámetro correspondiente </w:t>
      </w:r>
      <w:r>
        <w:rPr/>
        <w:t>(Serrada Hierro, 2011)</w:t>
      </w:r>
      <w:r>
        <w:rPr/>
        <w:t>.</w:t>
      </w:r>
    </w:p>
    <w:p>
      <w:pPr>
        <w:pStyle w:val="Normal"/>
        <w:jc w:val="center"/>
        <w:rPr/>
      </w:pPr>
      <w:r>
        <w:rPr/>
        <w:t>N</w:t>
      </w:r>
      <w:r>
        <w:rPr>
          <w:vertAlign w:val="subscript"/>
        </w:rPr>
        <w:t>i</w:t>
      </w:r>
      <w:r>
        <w:rPr/>
        <w:t xml:space="preserve"> = K e</w:t>
      </w:r>
      <w:r>
        <w:rPr>
          <w:vertAlign w:val="superscript"/>
        </w:rPr>
        <w:t>-qDi</w:t>
      </w:r>
    </w:p>
    <w:p>
      <w:pPr>
        <w:pStyle w:val="Normal"/>
        <w:rPr/>
      </w:pPr>
      <w:r>
        <w:rPr/>
        <w:t xml:space="preserve">Donde Ni es el número de árboles con diámetro Di y K y q son constantes. </w:t>
      </w:r>
      <w:r>
        <w:rPr/>
        <w:t>Para ajustar este modelo se han clasificado los diámetros en clases diamétricas de 5 cm. Para simular el efecto de clases diamétricas con el máximo número de árboles para cada clase, se ha ajustado la ecuación anterior mediante una regresi</w:t>
      </w:r>
      <w:r>
        <w:rPr/>
        <w:t>ó</w:t>
      </w:r>
      <w:r>
        <w:rPr/>
        <w:t xml:space="preserve">n cuantílica al </w:t>
      </w:r>
      <w:r>
        <w:rPr/>
        <w:t>cuantil</w:t>
      </w:r>
      <w:r>
        <w:rPr/>
        <w:t xml:space="preserve"> 9</w:t>
      </w:r>
      <w:r>
        <w:rPr/>
        <w:t>9%</w:t>
      </w:r>
      <w:r>
        <w:rPr/>
        <w:t xml:space="preserve">. </w:t>
      </w:r>
      <w:r>
        <w:rPr/>
        <w:t>A partir del parámetro q se deduce la constante de De Liocourt para calcular la curva de equilibrio</w:t>
      </w:r>
    </w:p>
    <w:p>
      <w:pPr>
        <w:pStyle w:val="Normal"/>
        <w:rPr/>
      </w:pPr>
      <w:r>
        <w:rPr/>
        <w:t xml:space="preserve">- </w:t>
      </w:r>
      <w:r>
        <w:rPr>
          <w:b/>
          <w:bCs/>
        </w:rPr>
        <w:t>Modelos de altura y volumen</w:t>
      </w:r>
      <w:r>
        <w:rPr/>
        <w:t xml:space="preserve">. Varios de los modelos calculados en GoFagus no son aplicables a montes irregulares al emplear variables de masa que inicialmente dependen de la Edad de la masa. En concreto se han calculado tarifas de volumen y altura. Los datos de partida son los del IFN4, en árboles con forma de tronco definido como un único fuste </w:t>
      </w:r>
      <w:r>
        <w:rPr/>
        <w:t>(Forma de cubic</w:t>
      </w:r>
      <w:r>
        <w:rPr/>
        <w:t>a</w:t>
      </w:r>
      <w:r>
        <w:rPr/>
        <w:t>ción 1 a 3 del IFN4).</w:t>
      </w:r>
    </w:p>
    <w:p>
      <w:pPr>
        <w:pStyle w:val="Normal"/>
        <w:widowControl/>
        <w:bidi w:val="0"/>
        <w:spacing w:lineRule="auto" w:line="259" w:before="0" w:after="160"/>
        <w:ind w:hanging="0" w:start="850" w:end="0"/>
        <w:jc w:val="both"/>
        <w:rPr/>
      </w:pPr>
      <w:r>
        <w:rPr/>
        <w:t xml:space="preserve">- </w:t>
      </w:r>
      <w:r>
        <w:rPr/>
        <w:t>Modelo de altura:. El modelo empleado es</w:t>
      </w:r>
    </w:p>
    <w:p>
      <w:pPr>
        <w:pStyle w:val="Normal"/>
        <w:widowControl/>
        <w:bidi w:val="0"/>
        <w:spacing w:lineRule="auto" w:line="259" w:before="0" w:after="160"/>
        <w:ind w:hanging="0" w:start="850" w:end="0"/>
        <w:jc w:val="both"/>
        <w:rPr/>
      </w:pPr>
      <w:r>
        <w:rPr/>
        <w:tab/>
        <w:tab/>
        <w:t>Ht ~ 1.3 + exp(a+b/Dn)</w:t>
      </w:r>
    </w:p>
    <w:p>
      <w:pPr>
        <w:pStyle w:val="Normal"/>
        <w:widowControl/>
        <w:bidi w:val="0"/>
        <w:spacing w:lineRule="auto" w:line="259" w:before="0" w:after="160"/>
        <w:ind w:hanging="0" w:start="850" w:end="0"/>
        <w:jc w:val="both"/>
        <w:rPr/>
      </w:pPr>
      <w:r>
        <w:rPr/>
        <w:t xml:space="preserve">- </w:t>
      </w:r>
      <w:r>
        <w:rPr/>
        <w:t xml:space="preserve">Modelo de volumen: </w:t>
      </w:r>
      <w:r>
        <w:rPr/>
        <w:t xml:space="preserve">Los pares de valores Dn – Ht proporcionan el volumen con corteza del árbol mediante la ecuación de volumen del IFN4, que tiene la forma </w:t>
      </w:r>
      <w:r>
        <w:rPr>
          <w:rFonts w:ascii="Poppins" w:hAnsi="Poppins"/>
          <w:b w:val="false"/>
          <w:bCs w:val="false"/>
          <w:i w:val="false"/>
          <w:strike w:val="false"/>
          <w:dstrike w:val="false"/>
          <w:outline w:val="false"/>
          <w:shadow w:val="false"/>
          <w:color w:val="000000"/>
          <w:sz w:val="16"/>
          <w:u w:val="none"/>
          <w:em w:val="none"/>
        </w:rPr>
        <w:t xml:space="preserve">VCC = a + b (D.n.)² </w:t>
      </w:r>
      <w:r>
        <w:rPr>
          <w:rFonts w:ascii="Poppins" w:hAnsi="Poppins"/>
          <w:b w:val="false"/>
          <w:bCs w:val="false"/>
          <w:i w:val="false"/>
          <w:strike w:val="false"/>
          <w:dstrike w:val="false"/>
          <w:outline w:val="false"/>
          <w:shadow w:val="false"/>
          <w:color w:val="000000"/>
          <w:sz w:val="16"/>
          <w:u w:val="none"/>
          <w:em w:val="none"/>
        </w:rPr>
        <w:t>*</w:t>
      </w:r>
      <w:r>
        <w:rPr>
          <w:rFonts w:ascii="Poppins" w:hAnsi="Poppins"/>
          <w:b w:val="false"/>
          <w:bCs w:val="false"/>
          <w:i w:val="false"/>
          <w:strike w:val="false"/>
          <w:dstrike w:val="false"/>
          <w:outline w:val="false"/>
          <w:shadow w:val="false"/>
          <w:color w:val="000000"/>
          <w:sz w:val="16"/>
          <w:u w:val="none"/>
          <w:em w:val="none"/>
        </w:rPr>
        <w:t xml:space="preserve"> Ht. </w:t>
      </w:r>
      <w:r>
        <w:rPr>
          <w:rFonts w:ascii="Poppins" w:hAnsi="Poppins"/>
          <w:b w:val="false"/>
          <w:bCs w:val="false"/>
          <w:i w:val="false"/>
          <w:strike w:val="false"/>
          <w:dstrike w:val="false"/>
          <w:outline w:val="false"/>
          <w:shadow w:val="false"/>
          <w:color w:val="000000"/>
          <w:sz w:val="20"/>
          <w:szCs w:val="20"/>
          <w:u w:val="none"/>
          <w:em w:val="none"/>
        </w:rPr>
        <w:t>Los parámetros a y b varían con la forma de cubicación del árbol. A partir de los pares Dn – Vcc se ajusta</w:t>
      </w:r>
    </w:p>
    <w:p>
      <w:pPr>
        <w:pStyle w:val="Normal"/>
        <w:widowControl/>
        <w:bidi w:val="0"/>
        <w:spacing w:lineRule="auto" w:line="259" w:before="0" w:after="160"/>
        <w:ind w:hanging="0" w:start="850" w:end="0"/>
        <w:jc w:val="both"/>
        <w:rPr/>
      </w:pPr>
      <w:r>
        <w:rPr/>
        <w:tab/>
        <w:tab/>
        <w:t>Vcc ~ Dn+ Dn</w:t>
      </w:r>
      <w:r>
        <w:rPr>
          <w:vertAlign w:val="superscript"/>
        </w:rPr>
        <w:t>2</w:t>
      </w:r>
    </w:p>
    <w:p>
      <w:pPr>
        <w:pStyle w:val="Normal"/>
        <w:widowControl/>
        <w:bidi w:val="0"/>
        <w:spacing w:lineRule="auto" w:line="259" w:before="0" w:after="160"/>
        <w:ind w:hanging="0" w:start="850" w:end="0"/>
        <w:jc w:val="both"/>
        <w:rPr/>
      </w:pPr>
      <w:r>
        <w:rPr/>
      </w:r>
    </w:p>
    <w:p>
      <w:pPr>
        <w:pStyle w:val="Normal"/>
        <w:rPr/>
      </w:pPr>
      <w:r>
        <w:rPr/>
        <w:t xml:space="preserve">- </w:t>
      </w:r>
      <w:r>
        <w:rPr>
          <w:b/>
          <w:bCs/>
        </w:rPr>
        <w:t>Modelo de distribución diamétrica</w:t>
      </w:r>
      <w:r>
        <w:rPr/>
        <w:t xml:space="preserve">. </w:t>
      </w:r>
      <w:r>
        <w:rPr/>
        <w:t>Se emplea el mismo modelo que en montes regulares.</w:t>
      </w:r>
    </w:p>
    <w:p>
      <w:pPr>
        <w:pStyle w:val="Normal"/>
        <w:rPr/>
      </w:pPr>
      <w:r>
        <w:rPr/>
        <w:t xml:space="preserve">- </w:t>
      </w:r>
      <w:r>
        <w:rPr>
          <w:b/>
          <w:bCs/>
        </w:rPr>
        <w:t>Modelo de mortalidad</w:t>
      </w:r>
      <w:r>
        <w:rPr/>
        <w:t xml:space="preserve">. Se cuenta con el modelo desarrollado para montes regulares, aunque en la práctica se asume que la mortalidad está incluida en las intervenciones </w:t>
      </w:r>
      <w:r>
        <w:rPr/>
        <w:t>desde que se inicia la transformación.</w:t>
      </w:r>
    </w:p>
    <w:p>
      <w:pPr>
        <w:pStyle w:val="Normal"/>
        <w:rPr/>
      </w:pPr>
      <w:r>
        <w:rPr/>
      </w:r>
    </w:p>
    <w:p>
      <w:pPr>
        <w:pStyle w:val="Heading2"/>
        <w:ind w:hanging="0" w:start="0"/>
        <w:rPr/>
      </w:pPr>
      <w:bookmarkStart w:id="15" w:name="__RefHeading___Toc5429_483220859"/>
      <w:bookmarkEnd w:id="15"/>
      <w:r>
        <w:rPr>
          <w:rStyle w:val="Fuentedeprrafopredeter"/>
        </w:rPr>
        <w:t>Estadísticos de bondad de ajuste</w:t>
      </w:r>
    </w:p>
    <w:p>
      <w:pPr>
        <w:pStyle w:val="Normal"/>
        <w:jc w:val="both"/>
        <w:rPr/>
      </w:pPr>
      <w:r>
        <w:rPr>
          <w:rStyle w:val="Fuentedeprrafopredeter"/>
          <w:rFonts w:ascii="Poppins" w:hAnsi="Poppins"/>
          <w:color w:val="000000"/>
          <w:sz w:val="20"/>
        </w:rPr>
        <w:t xml:space="preserve">El análisis de la capacidad de ajuste de los diferentes modelos evaluados se basó en </w:t>
      </w:r>
      <w:r>
        <w:rPr>
          <w:rStyle w:val="Fuentedeprrafopredeter"/>
          <w:rFonts w:ascii="Poppins" w:hAnsi="Poppins"/>
          <w:sz w:val="20"/>
        </w:rPr>
        <w:t>comparaciones numéricas y gráficas de los residuos. Se emplearon tres estadísticos ampliamente utilizados en modelización: el sesgo (</w:t>
      </w:r>
      <w:r>
        <w:rPr>
          <w:rStyle w:val="Fuentedeprrafopredeter"/>
          <w:rFonts w:ascii="Poppins;Italic" w:hAnsi="Poppins;Italic"/>
          <w:i/>
          <w:sz w:val="20"/>
        </w:rPr>
        <w:t>e</w:t>
      </w:r>
      <w:r>
        <w:rPr>
          <w:rStyle w:val="Fuentedeprrafopredeter"/>
          <w:rFonts w:ascii="Poppins" w:hAnsi="Poppins"/>
          <w:sz w:val="20"/>
        </w:rPr>
        <w:t xml:space="preserve">), la raíz del error medio </w:t>
      </w:r>
      <w:r>
        <w:rPr>
          <w:rStyle w:val="Fuentedeprrafopredeter"/>
          <w:rFonts w:ascii="Poppins" w:hAnsi="Poppins"/>
          <w:sz w:val="20"/>
          <w:szCs w:val="20"/>
        </w:rPr>
        <w:t>cuadrático (REMC) y el coeficiente de determinación (</w:t>
      </w:r>
      <w:r>
        <w:rPr>
          <w:rStyle w:val="Fuentedeprrafopredeter"/>
          <w:rFonts w:ascii="Poppins;Italic" w:hAnsi="Poppins;Italic"/>
          <w:i/>
          <w:sz w:val="20"/>
          <w:szCs w:val="20"/>
        </w:rPr>
        <w:t>R</w:t>
      </w:r>
      <w:r>
        <w:rPr>
          <w:rStyle w:val="Fuentedeprrafopredeter"/>
          <w:rFonts w:ascii="Poppins" w:hAnsi="Poppins"/>
          <w:sz w:val="12"/>
          <w:szCs w:val="20"/>
          <w:vertAlign w:val="superscript"/>
        </w:rPr>
        <w:t>2</w:t>
      </w:r>
      <w:r>
        <w:rPr>
          <w:rStyle w:val="Fuentedeprrafopredeter"/>
          <w:rFonts w:ascii="Poppins" w:hAnsi="Poppins"/>
          <w:sz w:val="20"/>
          <w:szCs w:val="20"/>
        </w:rPr>
        <w:t>).</w:t>
      </w:r>
    </w:p>
    <w:p>
      <w:pPr>
        <w:pStyle w:val="Normal"/>
        <w:jc w:val="both"/>
        <w:rPr>
          <w:rStyle w:val="Fuentedeprrafopredeter"/>
          <w:rFonts w:ascii="Poppins" w:hAnsi="Poppins"/>
          <w:color w:val="000000"/>
          <w:sz w:val="20"/>
          <w:szCs w:val="20"/>
          <w:shd w:fill="FFFF00" w:val="clear"/>
        </w:rPr>
      </w:pPr>
      <w:r>
        <w:rPr/>
      </w:r>
    </w:p>
    <w:p>
      <w:pPr>
        <w:pStyle w:val="Normal"/>
        <w:jc w:val="start"/>
        <w:rPr>
          <w:rStyle w:val="Fuentedeprrafopredeter"/>
          <w:rFonts w:ascii="Poppins" w:hAnsi="Poppins"/>
          <w:color w:val="000000"/>
          <w:sz w:val="20"/>
          <w:szCs w:val="20"/>
          <w:shd w:fill="FFFF00" w:val="clear"/>
        </w:rPr>
      </w:pPr>
      <w:r>
        <w:rPr/>
      </w:r>
    </w:p>
    <w:tbl>
      <w:tblPr>
        <w:tblW w:w="1950" w:type="pct"/>
        <w:jc w:val="center"/>
        <w:tblInd w:w="0" w:type="dxa"/>
        <w:tblLayout w:type="fixed"/>
        <w:tblCellMar>
          <w:top w:w="0" w:type="dxa"/>
          <w:start w:w="70" w:type="dxa"/>
          <w:bottom w:w="0" w:type="dxa"/>
          <w:end w:w="70" w:type="dxa"/>
        </w:tblCellMar>
      </w:tblPr>
      <w:tblGrid>
        <w:gridCol w:w="3316"/>
      </w:tblGrid>
      <w:tr>
        <w:trPr>
          <w:cantSplit w:val="true"/>
        </w:trPr>
        <w:tc>
          <w:tcPr>
            <w:tcW w:w="3316" w:type="dxa"/>
            <w:tcBorders>
              <w:top w:val="single" w:sz="4" w:space="0" w:color="000000"/>
            </w:tcBorders>
            <w:vAlign w:val="center"/>
          </w:tcPr>
          <w:p>
            <w:pPr>
              <w:pStyle w:val="Ecuacin"/>
              <w:spacing w:before="240" w:after="240"/>
              <w:jc w:val="center"/>
              <w:rPr>
                <w:rFonts w:ascii="Poppins" w:hAnsi="Poppins" w:eastAsia="Calibri"/>
                <w:lang w:val="es-ES" w:eastAsia="en-US"/>
              </w:rPr>
            </w:pPr>
            <w:r>
              <w:rPr/>
            </w:r>
            <m:oMathPara xmlns:m="http://schemas.openxmlformats.org/officeDocument/2006/math">
              <m:oMathParaPr>
                <m:jc m:val="center"/>
              </m:oMathParaPr>
              <m:oMath>
                <m:r>
                  <m:rPr>
                    <m:lit/>
                    <m:nor/>
                  </m:rPr>
                  <m:t xml:space="preserve">e</m:t>
                </m:r>
                <m:r>
                  <m:rPr>
                    <m:lit/>
                    <m:nor/>
                  </m:rPr>
                  <m:t xml:space="preserve">=</m:t>
                </m:r>
                <m:f>
                  <m:num>
                    <m:nary>
                      <m:naryPr>
                        <m:chr m:val="∑"/>
                      </m:naryPr>
                      <m:sub>
                        <m:r>
                          <m:rPr>
                            <m:lit/>
                            <m:nor/>
                          </m:rPr>
                          <m:t xml:space="preserve">i=1</m:t>
                        </m:r>
                      </m:sub>
                      <m:sup>
                        <m:r>
                          <m:rPr>
                            <m:lit/>
                            <m:nor/>
                          </m:rPr>
                          <m:t xml:space="preserve">i=n</m:t>
                        </m:r>
                      </m:sup>
                      <m:e>
                        <m:d>
                          <m:dPr>
                            <m:begChr m:val="("/>
                            <m:endChr m:val=")"/>
                          </m:dPr>
                          <m:e>
                            <m:sSub>
                              <m:e>
                                <m:r>
                                  <m:rPr>
                                    <m:lit/>
                                    <m:nor/>
                                  </m:rPr>
                                  <m:t xml:space="preserve">y</m:t>
                                </m:r>
                              </m:e>
                              <m:sub>
                                <m:r>
                                  <m:rPr>
                                    <m:lit/>
                                    <m:nor/>
                                  </m:rPr>
                                  <m:t xml:space="preserve">i</m:t>
                                </m:r>
                              </m:sub>
                            </m:sSub>
                            <m:r>
                              <m:rPr>
                                <m:lit/>
                                <m:nor/>
                              </m:rPr>
                              <m:t xml:space="preserve">-</m:t>
                            </m:r>
                            <m:sSub>
                              <m:e>
                                <m:acc>
                                  <m:accPr>
                                    <m:chr m:val="^"/>
                                  </m:accPr>
                                  <m:e>
                                    <m:r>
                                      <m:rPr>
                                        <m:lit/>
                                        <m:nor/>
                                      </m:rPr>
                                      <m:t xml:space="preserve">y</m:t>
                                    </m:r>
                                  </m:e>
                                </m:acc>
                              </m:e>
                              <m:sub>
                                <m:r>
                                  <m:rPr>
                                    <m:lit/>
                                    <m:nor/>
                                  </m:rPr>
                                  <m:t xml:space="preserve">i</m:t>
                                </m:r>
                              </m:sub>
                            </m:sSub>
                          </m:e>
                        </m:d>
                      </m:e>
                    </m:nary>
                  </m:num>
                  <m:den>
                    <m:r>
                      <m:rPr>
                        <m:lit/>
                        <m:nor/>
                      </m:rPr>
                      <m:t xml:space="preserve">n</m:t>
                    </m:r>
                  </m:den>
                </m:f>
              </m:oMath>
            </m:oMathPara>
          </w:p>
        </w:tc>
      </w:tr>
      <w:tr>
        <w:trPr>
          <w:cantSplit w:val="true"/>
        </w:trPr>
        <w:tc>
          <w:tcPr>
            <w:tcW w:w="3316" w:type="dxa"/>
            <w:tcBorders>
              <w:bottom w:val="single" w:sz="4" w:space="0" w:color="000000"/>
            </w:tcBorders>
            <w:vAlign w:val="center"/>
          </w:tcPr>
          <w:p>
            <w:pPr>
              <w:pStyle w:val="Normal"/>
              <w:spacing w:before="240" w:after="240"/>
              <w:jc w:val="center"/>
              <w:rPr>
                <w:rFonts w:ascii="Poppins Light" w:hAnsi="Poppins Light"/>
                <w:lang w:val="en-US"/>
              </w:rPr>
            </w:pPr>
            <w:r>
              <w:rPr/>
            </w:r>
            <m:oMathPara xmlns:m="http://schemas.openxmlformats.org/officeDocument/2006/math">
              <m:oMathParaPr>
                <m:jc m:val="center"/>
              </m:oMathParaPr>
              <m:oMath>
                <m:r>
                  <m:rPr>
                    <m:lit/>
                    <m:nor/>
                  </m:rPr>
                  <m:t xml:space="preserve">REMC=</m:t>
                </m:r>
                <m:rad>
                  <m:radPr>
                    <m:degHide m:val="1"/>
                  </m:radPr>
                  <m:deg/>
                  <m:e>
                    <m:f>
                      <m:num>
                        <m:sSup>
                          <m:e>
                            <m:nary>
                              <m:naryPr>
                                <m:chr m:val="∑"/>
                              </m:naryPr>
                              <m:sub>
                                <m:r>
                                  <m:rPr>
                                    <m:lit/>
                                    <m:nor/>
                                  </m:rPr>
                                  <m:t xml:space="preserve">i=1</m:t>
                                </m:r>
                              </m:sub>
                              <m:sup>
                                <m:r>
                                  <m:rPr>
                                    <m:lit/>
                                    <m:nor/>
                                  </m:rPr>
                                  <m:t xml:space="preserve">i=n</m:t>
                                </m:r>
                              </m:sup>
                              <m:e>
                                <m:d>
                                  <m:dPr>
                                    <m:begChr m:val="("/>
                                    <m:endChr m:val=")"/>
                                  </m:dPr>
                                  <m:e>
                                    <m:sSub>
                                      <m:e>
                                        <m:r>
                                          <m:rPr>
                                            <m:lit/>
                                            <m:nor/>
                                          </m:rPr>
                                          <m:t xml:space="preserve">y</m:t>
                                        </m:r>
                                      </m:e>
                                      <m:sub>
                                        <m:r>
                                          <m:rPr>
                                            <m:lit/>
                                            <m:nor/>
                                          </m:rPr>
                                          <m:t xml:space="preserve">i</m:t>
                                        </m:r>
                                      </m:sub>
                                    </m:sSub>
                                    <m:r>
                                      <m:rPr>
                                        <m:lit/>
                                        <m:nor/>
                                      </m:rPr>
                                      <m:t xml:space="preserve">-</m:t>
                                    </m:r>
                                    <m:sSub>
                                      <m:e>
                                        <m:acc>
                                          <m:accPr>
                                            <m:chr m:val="^"/>
                                          </m:accPr>
                                          <m:e>
                                            <m:r>
                                              <m:rPr>
                                                <m:lit/>
                                                <m:nor/>
                                              </m:rPr>
                                              <m:t xml:space="preserve">y</m:t>
                                            </m:r>
                                          </m:e>
                                        </m:acc>
                                      </m:e>
                                      <m:sub>
                                        <m:r>
                                          <m:rPr>
                                            <m:lit/>
                                            <m:nor/>
                                          </m:rPr>
                                          <m:t xml:space="preserve">i</m:t>
                                        </m:r>
                                      </m:sub>
                                    </m:sSub>
                                  </m:e>
                                </m:d>
                              </m:e>
                            </m:nary>
                          </m:e>
                          <m:sup>
                            <m:r>
                              <m:rPr>
                                <m:lit/>
                                <m:nor/>
                              </m:rPr>
                              <m:t xml:space="preserve">2</m:t>
                            </m:r>
                          </m:sup>
                        </m:sSup>
                      </m:num>
                      <m:den>
                        <m:r>
                          <m:t xml:space="preserve">n</m:t>
                        </m:r>
                        <m:r>
                          <m:t xml:space="preserve">−</m:t>
                        </m:r>
                        <m:r>
                          <m:t xml:space="preserve">p</m:t>
                        </m:r>
                      </m:den>
                    </m:f>
                  </m:e>
                </m:rad>
              </m:oMath>
            </m:oMathPara>
          </w:p>
          <w:p>
            <w:pPr>
              <w:pStyle w:val="Normal"/>
              <w:spacing w:before="240" w:after="240"/>
              <w:jc w:val="center"/>
              <w:rPr>
                <w:rFonts w:ascii="Poppins Light" w:hAnsi="Poppins Light"/>
                <w:lang w:val="en-US"/>
              </w:rPr>
            </w:pPr>
            <w:r>
              <w:rPr/>
            </w:r>
            <m:oMathPara xmlns:m="http://schemas.openxmlformats.org/officeDocument/2006/math">
              <m:oMathParaPr>
                <m:jc m:val="center"/>
              </m:oMathParaPr>
              <m:oMath>
                <m:sSup>
                  <m:e>
                    <m:r>
                      <m:t xml:space="preserve">R</m:t>
                    </m:r>
                  </m:e>
                  <m:sup>
                    <m:r>
                      <m:t xml:space="preserve">2</m:t>
                    </m:r>
                  </m:sup>
                </m:sSup>
                <m:r>
                  <m:rPr>
                    <m:lit/>
                    <m:nor/>
                  </m:rPr>
                  <m:t xml:space="preserve">=1-</m:t>
                </m:r>
                <m:f>
                  <m:num>
                    <m:sSup>
                      <m:e>
                        <m:nary>
                          <m:naryPr>
                            <m:chr m:val="∑"/>
                          </m:naryPr>
                          <m:sub>
                            <m:r>
                              <m:rPr>
                                <m:lit/>
                                <m:nor/>
                              </m:rPr>
                              <m:t xml:space="preserve">i=1</m:t>
                            </m:r>
                          </m:sub>
                          <m:sup>
                            <m:r>
                              <m:rPr>
                                <m:lit/>
                                <m:nor/>
                              </m:rPr>
                              <m:t xml:space="preserve">i=n</m:t>
                            </m:r>
                          </m:sup>
                          <m:e>
                            <m:d>
                              <m:dPr>
                                <m:begChr m:val="("/>
                                <m:endChr m:val=")"/>
                              </m:dPr>
                              <m:e>
                                <m:sSub>
                                  <m:e>
                                    <m:r>
                                      <m:rPr>
                                        <m:lit/>
                                        <m:nor/>
                                      </m:rPr>
                                      <m:t xml:space="preserve">y</m:t>
                                    </m:r>
                                  </m:e>
                                  <m:sub>
                                    <m:r>
                                      <m:rPr>
                                        <m:lit/>
                                        <m:nor/>
                                      </m:rPr>
                                      <m:t xml:space="preserve">i</m:t>
                                    </m:r>
                                  </m:sub>
                                </m:sSub>
                                <m:r>
                                  <m:rPr>
                                    <m:lit/>
                                    <m:nor/>
                                  </m:rPr>
                                  <m:t xml:space="preserve">-</m:t>
                                </m:r>
                                <m:sSub>
                                  <m:e>
                                    <m:acc>
                                      <m:accPr>
                                        <m:chr m:val="^"/>
                                      </m:accPr>
                                      <m:e>
                                        <m:r>
                                          <m:rPr>
                                            <m:lit/>
                                            <m:nor/>
                                          </m:rPr>
                                          <m:t xml:space="preserve">y</m:t>
                                        </m:r>
                                      </m:e>
                                    </m:acc>
                                  </m:e>
                                  <m:sub>
                                    <m:r>
                                      <m:rPr>
                                        <m:lit/>
                                        <m:nor/>
                                      </m:rPr>
                                      <m:t xml:space="preserve">i</m:t>
                                    </m:r>
                                  </m:sub>
                                </m:sSub>
                              </m:e>
                            </m:d>
                          </m:e>
                        </m:nary>
                      </m:e>
                      <m:sup>
                        <m:r>
                          <m:rPr>
                            <m:lit/>
                            <m:nor/>
                          </m:rPr>
                          <m:t xml:space="preserve">2</m:t>
                        </m:r>
                      </m:sup>
                    </m:sSup>
                  </m:num>
                  <m:den>
                    <m:sSup>
                      <m:e>
                        <m:nary>
                          <m:naryPr>
                            <m:chr m:val="∑"/>
                          </m:naryPr>
                          <m:sub>
                            <m:r>
                              <m:rPr>
                                <m:lit/>
                                <m:nor/>
                              </m:rPr>
                              <m:t xml:space="preserve">i=1</m:t>
                            </m:r>
                          </m:sub>
                          <m:sup>
                            <m:r>
                              <m:rPr>
                                <m:lit/>
                                <m:nor/>
                              </m:rPr>
                              <m:t xml:space="preserve">i=n</m:t>
                            </m:r>
                          </m:sup>
                          <m:e>
                            <m:d>
                              <m:dPr>
                                <m:begChr m:val="("/>
                                <m:endChr m:val=")"/>
                              </m:dPr>
                              <m:e>
                                <m:sSub>
                                  <m:e>
                                    <m:r>
                                      <m:rPr>
                                        <m:lit/>
                                        <m:nor/>
                                      </m:rPr>
                                      <m:t xml:space="preserve">y</m:t>
                                    </m:r>
                                  </m:e>
                                  <m:sub>
                                    <m:r>
                                      <m:rPr>
                                        <m:lit/>
                                        <m:nor/>
                                      </m:rPr>
                                      <m:t xml:space="preserve">i</m:t>
                                    </m:r>
                                  </m:sub>
                                </m:sSub>
                                <m:r>
                                  <m:rPr>
                                    <m:lit/>
                                    <m:nor/>
                                  </m:rPr>
                                  <m:t xml:space="preserve">-</m:t>
                                </m:r>
                                <m:bar>
                                  <m:barPr>
                                    <m:pos m:val="top"/>
                                  </m:barPr>
                                  <m:e>
                                    <m:r>
                                      <m:t xml:space="preserve">y</m:t>
                                    </m:r>
                                  </m:e>
                                </m:bar>
                              </m:e>
                            </m:d>
                          </m:e>
                        </m:nary>
                      </m:e>
                      <m:sup>
                        <m:r>
                          <m:rPr>
                            <m:lit/>
                            <m:nor/>
                          </m:rPr>
                          <m:t xml:space="preserve">2</m:t>
                        </m:r>
                      </m:sup>
                    </m:sSup>
                  </m:den>
                </m:f>
              </m:oMath>
            </m:oMathPara>
          </w:p>
        </w:tc>
      </w:tr>
    </w:tbl>
    <w:p>
      <w:pPr>
        <w:pStyle w:val="Normal"/>
        <w:jc w:val="start"/>
        <w:rPr>
          <w:rStyle w:val="Fuentedeprrafopredeter"/>
          <w:rFonts w:ascii="Poppins" w:hAnsi="Poppins"/>
          <w:color w:val="000000"/>
          <w:sz w:val="20"/>
          <w:szCs w:val="20"/>
          <w:shd w:fill="FFFF00" w:val="clear"/>
        </w:rPr>
      </w:pPr>
      <w:r>
        <w:rPr/>
      </w:r>
    </w:p>
    <w:p>
      <w:pPr>
        <w:pStyle w:val="Normal"/>
        <w:rPr>
          <w:rFonts w:cs="Poppins Light"/>
          <w:lang w:eastAsia="es-ES"/>
        </w:rPr>
      </w:pPr>
      <w:r>
        <w:rPr>
          <w:rFonts w:cs="Poppins Light"/>
          <w:lang w:eastAsia="es-ES"/>
        </w:rPr>
        <w:t xml:space="preserve">Donde </w:t>
      </w:r>
      <w:r>
        <w:rPr/>
      </w:r>
      <m:oMath xmlns:m="http://schemas.openxmlformats.org/officeDocument/2006/math">
        <m:sSub>
          <m:e>
            <m:r>
              <m:t xml:space="preserve">y</m:t>
            </m:r>
          </m:e>
          <m:sub>
            <m:r>
              <m:t xml:space="preserve">i</m:t>
            </m:r>
          </m:sub>
        </m:sSub>
      </m:oMath>
      <w:r>
        <w:rPr>
          <w:rFonts w:cs="Poppins Light"/>
          <w:lang w:eastAsia="es-ES"/>
        </w:rPr>
        <w:t xml:space="preserve">, </w:t>
      </w:r>
      <w:r>
        <w:rPr/>
      </w:r>
      <m:oMath xmlns:m="http://schemas.openxmlformats.org/officeDocument/2006/math">
        <m:sSub>
          <m:e>
            <m:acc>
              <m:accPr>
                <m:chr m:val="^"/>
              </m:accPr>
              <m:e>
                <m:r>
                  <m:t xml:space="preserve">y</m:t>
                </m:r>
              </m:e>
            </m:acc>
          </m:e>
          <m:sub>
            <m:r>
              <m:t xml:space="preserve">i</m:t>
            </m:r>
          </m:sub>
        </m:sSub>
      </m:oMath>
      <w:r>
        <w:rPr>
          <w:rFonts w:cs="Poppins Light"/>
          <w:lang w:eastAsia="es-ES"/>
        </w:rPr>
        <w:t xml:space="preserve"> e </w:t>
      </w:r>
      <w:r>
        <w:rPr/>
      </w:r>
      <m:oMath xmlns:m="http://schemas.openxmlformats.org/officeDocument/2006/math">
        <m:bar>
          <m:barPr>
            <m:pos m:val="top"/>
          </m:barPr>
          <m:e>
            <m:r>
              <m:t xml:space="preserve">y</m:t>
            </m:r>
          </m:e>
        </m:bar>
      </m:oMath>
      <w:r>
        <w:rPr>
          <w:rFonts w:cs="Poppins Light"/>
          <w:lang w:eastAsia="es-ES"/>
        </w:rPr>
        <w:t xml:space="preserve"> son, respectivamente, los valores observados, predichos y medio de la variable dependiente, </w:t>
      </w:r>
      <w:r>
        <w:rPr>
          <w:rFonts w:cs="Poppins Light"/>
          <w:i/>
          <w:iCs/>
          <w:lang w:eastAsia="es-ES"/>
        </w:rPr>
        <w:t>n</w:t>
      </w:r>
      <w:r>
        <w:rPr>
          <w:rFonts w:cs="Poppins Light"/>
          <w:lang w:eastAsia="es-ES"/>
        </w:rPr>
        <w:t xml:space="preserve"> es el número total de observaciones y </w:t>
      </w:r>
      <w:r>
        <w:rPr>
          <w:rFonts w:cs="Poppins Light"/>
          <w:i/>
          <w:iCs/>
          <w:lang w:eastAsia="es-ES"/>
        </w:rPr>
        <w:t>p</w:t>
      </w:r>
      <w:r>
        <w:rPr>
          <w:rFonts w:cs="Poppins Light"/>
          <w:lang w:eastAsia="es-ES"/>
        </w:rPr>
        <w:t xml:space="preserve"> el número de parámetros del modelo ajustado. Los valores de </w:t>
      </w:r>
      <w:r>
        <w:rPr>
          <w:rFonts w:cs="Poppins Light"/>
          <w:i/>
          <w:iCs/>
          <w:lang w:eastAsia="es-ES"/>
        </w:rPr>
        <w:t>e</w:t>
      </w:r>
      <w:r>
        <w:rPr>
          <w:rFonts w:cs="Poppins Light"/>
          <w:lang w:eastAsia="es-ES"/>
        </w:rPr>
        <w:t xml:space="preserve"> y REMC se calcularon tanto en valor real como normalizado (es decir, el porcentaje con respecto a la media de la variable dependiente).</w:t>
      </w:r>
    </w:p>
    <w:p>
      <w:pPr>
        <w:pStyle w:val="Normal"/>
        <w:jc w:val="both"/>
        <w:rPr>
          <w:lang w:eastAsia="es-ES"/>
        </w:rPr>
      </w:pPr>
      <w:r>
        <w:rPr>
          <w:lang w:eastAsia="es-ES"/>
        </w:rPr>
      </w:r>
      <w:r>
        <w:br w:type="page"/>
      </w:r>
    </w:p>
    <w:p>
      <w:pPr>
        <w:pStyle w:val="Heading2"/>
        <w:ind w:hanging="0" w:start="0"/>
        <w:rPr/>
      </w:pPr>
      <w:bookmarkStart w:id="16" w:name="__RefNumPara__8650_1589228471"/>
      <w:bookmarkStart w:id="17" w:name="__RefHeading___Toc5411_483220859_Copia_3"/>
      <w:bookmarkEnd w:id="16"/>
      <w:bookmarkEnd w:id="17"/>
      <w:r>
        <w:rPr/>
        <w:t xml:space="preserve">Escenarios </w:t>
      </w:r>
      <w:r>
        <w:rPr/>
        <w:t>implementados</w:t>
      </w:r>
    </w:p>
    <w:p>
      <w:pPr>
        <w:pStyle w:val="Normal"/>
        <w:jc w:val="both"/>
        <w:rPr/>
      </w:pPr>
      <w:r>
        <w:rPr/>
        <w:t xml:space="preserve">A partir de los modelos desarrollados se puede abordar cualquier escenario, en particular se han probado unas 600 combinaciones con las sugerencias iniciales del cliente. Después de sucesivas reuniones para determinar los escenarios de mayor interés se han procesado los siguientes, </w:t>
      </w:r>
      <w:r>
        <w:rPr/>
        <w:t>contando además con que se modelizan para cada calidad de estación</w:t>
      </w:r>
      <w:r>
        <w:rPr/>
        <w:t>.</w:t>
      </w:r>
    </w:p>
    <w:p>
      <w:pPr>
        <w:pStyle w:val="Heading3"/>
        <w:ind w:hanging="0" w:start="0"/>
        <w:rPr/>
      </w:pPr>
      <w:bookmarkStart w:id="18" w:name="__RefHeading___Toc5413_483220859_Copia_1"/>
      <w:bookmarkEnd w:id="18"/>
      <w:r>
        <w:rPr/>
        <w:t>Escenario</w:t>
      </w:r>
      <w:r>
        <w:rPr/>
        <w:t>s</w:t>
      </w:r>
      <w:r>
        <w:rPr/>
        <w:t xml:space="preserve"> de </w:t>
      </w:r>
      <w:r>
        <w:rPr/>
        <w:t>itinerarios productivos</w:t>
      </w:r>
      <w:r>
        <w:rPr/>
        <w:t>.</w:t>
      </w:r>
    </w:p>
    <w:p>
      <w:pPr>
        <w:pStyle w:val="Normal"/>
        <w:rPr/>
      </w:pPr>
      <w:r>
        <w:rPr>
          <w:rFonts w:ascii="Poppins" w:hAnsi="Poppins"/>
          <w:b w:val="false"/>
          <w:bCs w:val="false"/>
        </w:rPr>
        <w:t xml:space="preserve">Son los escenarios de monte regular. Se describen en el documento “Plan General Comarca Pirenaica” </w:t>
      </w:r>
      <w:r>
        <w:rPr>
          <w:rFonts w:ascii="Poppins" w:hAnsi="Poppins"/>
          <w:b w:val="false"/>
          <w:bCs w:val="false"/>
        </w:rPr>
        <w:t>(Servicio de Montes. Gobierno de Navarra and NIK-GAN, 2015)</w:t>
      </w:r>
      <w:r>
        <w:rPr>
          <w:rFonts w:ascii="Poppins" w:hAnsi="Poppins"/>
          <w:b w:val="false"/>
          <w:bCs w:val="false"/>
        </w:rPr>
        <w:t xml:space="preserve"> y en el documento “Resultados Grupo Operativo FAGUS” </w:t>
      </w:r>
      <w:r>
        <w:rPr>
          <w:rFonts w:ascii="Poppins" w:hAnsi="Poppins"/>
          <w:b w:val="false"/>
          <w:bCs w:val="false"/>
        </w:rPr>
        <w:t>(Grupo Operativo Fagus, 2023)</w:t>
      </w:r>
      <w:r>
        <w:rPr/>
        <w:t xml:space="preserve">. </w:t>
      </w:r>
      <w:r>
        <w:rPr>
          <w:rFonts w:ascii="Poppins" w:hAnsi="Poppins"/>
          <w:b w:val="false"/>
          <w:bCs w:val="false"/>
          <w:sz w:val="20"/>
          <w:szCs w:val="20"/>
        </w:rPr>
        <w:t xml:space="preserve">En las simulaciones propuestas </w:t>
      </w:r>
      <w:r>
        <w:rPr>
          <w:rFonts w:ascii="Poppins" w:hAnsi="Poppins"/>
          <w:b w:val="false"/>
          <w:bCs w:val="false"/>
          <w:sz w:val="20"/>
          <w:szCs w:val="20"/>
        </w:rPr>
        <w:t>se han</w:t>
      </w:r>
      <w:r>
        <w:rPr>
          <w:rFonts w:ascii="Poppins" w:hAnsi="Poppins"/>
          <w:b w:val="false"/>
          <w:bCs w:val="false"/>
          <w:sz w:val="20"/>
          <w:szCs w:val="20"/>
        </w:rPr>
        <w:t xml:space="preserve"> trasladado las intervenciones medias descritas en la bibliografía facilitada, aunque</w:t>
      </w:r>
      <w:r>
        <w:rPr>
          <w:rFonts w:ascii="Poppins" w:hAnsi="Poppins"/>
          <w:b w:val="false"/>
          <w:bCs w:val="false"/>
          <w:sz w:val="20"/>
          <w:szCs w:val="20"/>
        </w:rPr>
        <w:t xml:space="preserve"> todas las cortas se aproximan para que superen los 40 m³ y que las claras sean por lo alto. </w:t>
      </w:r>
      <w:r>
        <w:rPr>
          <w:rFonts w:ascii="Poppins" w:hAnsi="Poppins"/>
          <w:b w:val="false"/>
          <w:bCs w:val="false"/>
          <w:sz w:val="20"/>
          <w:szCs w:val="20"/>
        </w:rPr>
        <w:t>En algunos escenarios para la calidad inferior (IS13) el volumen a extraer se debe reducir a 3</w:t>
      </w:r>
      <w:r>
        <w:rPr>
          <w:rFonts w:ascii="Poppins" w:hAnsi="Poppins"/>
          <w:b w:val="false"/>
          <w:bCs w:val="false"/>
          <w:sz w:val="20"/>
          <w:szCs w:val="20"/>
        </w:rPr>
        <w:t xml:space="preserve">0 m³ </w:t>
      </w:r>
      <w:r>
        <w:rPr>
          <w:rFonts w:ascii="Poppins" w:hAnsi="Poppins"/>
          <w:b w:val="false"/>
          <w:bCs w:val="false"/>
          <w:sz w:val="20"/>
          <w:szCs w:val="20"/>
        </w:rPr>
        <w:t>para alcanzar el final del turno con suficientes existencias.</w:t>
      </w:r>
    </w:p>
    <w:p>
      <w:pPr>
        <w:pStyle w:val="Normal"/>
        <w:rPr>
          <w:rFonts w:ascii="Poppins" w:hAnsi="Poppins"/>
          <w:b w:val="false"/>
          <w:bCs w:val="false"/>
          <w:sz w:val="20"/>
          <w:szCs w:val="20"/>
        </w:rPr>
      </w:pPr>
      <w:r>
        <w:rPr>
          <w:rFonts w:ascii="Poppins" w:hAnsi="Poppins"/>
          <w:b w:val="false"/>
          <w:bCs w:val="false"/>
          <w:sz w:val="20"/>
          <w:szCs w:val="20"/>
        </w:rPr>
        <w:t>Estas recomendaciones son generales para el conjunto de escenarios y resultan de una consulta a los gestores sobre los criterios actuales de gestión en Navarra, realizada por el cliente.</w:t>
      </w:r>
    </w:p>
    <w:p>
      <w:pPr>
        <w:pStyle w:val="Normal"/>
        <w:rPr/>
      </w:pPr>
      <w:r>
        <w:rPr>
          <w:rFonts w:ascii="Poppins" w:hAnsi="Poppins"/>
          <w:b w:val="false"/>
          <w:bCs w:val="false"/>
          <w:sz w:val="20"/>
          <w:szCs w:val="20"/>
        </w:rPr>
        <w:t>L</w:t>
      </w:r>
      <w:r>
        <w:rPr>
          <w:rFonts w:ascii="Poppins" w:hAnsi="Poppins"/>
          <w:b w:val="false"/>
          <w:bCs w:val="false"/>
          <w:sz w:val="20"/>
          <w:szCs w:val="20"/>
        </w:rPr>
        <w:t>os escenarios de monte regular son las opciones más evidentes para representar el escenarios base, representativos de la gestión actual.</w:t>
      </w:r>
    </w:p>
    <w:p>
      <w:pPr>
        <w:pStyle w:val="Normal"/>
        <w:ind w:hanging="0" w:start="567" w:end="0"/>
        <w:jc w:val="both"/>
        <w:rPr>
          <w:rFonts w:ascii="Poppins" w:hAnsi="Poppins"/>
          <w:b w:val="false"/>
          <w:bCs w:val="false"/>
          <w:sz w:val="20"/>
          <w:szCs w:val="20"/>
          <w:u w:val="none"/>
        </w:rPr>
      </w:pPr>
      <w:r>
        <w:rPr>
          <w:rFonts w:ascii="Poppins" w:hAnsi="Poppins"/>
          <w:b w:val="false"/>
          <w:bCs w:val="false"/>
          <w:sz w:val="20"/>
          <w:szCs w:val="20"/>
          <w:u w:val="none"/>
        </w:rPr>
        <w:t>Escenarios analizados:</w:t>
      </w:r>
    </w:p>
    <w:p>
      <w:pPr>
        <w:pStyle w:val="Normal"/>
        <w:numPr>
          <w:ilvl w:val="0"/>
          <w:numId w:val="10"/>
        </w:numPr>
        <w:jc w:val="both"/>
        <w:rPr>
          <w:rFonts w:ascii="Poppins" w:hAnsi="Poppins"/>
          <w:sz w:val="20"/>
          <w:szCs w:val="20"/>
        </w:rPr>
      </w:pPr>
      <w:r>
        <w:rPr>
          <w:rFonts w:ascii="Poppins" w:hAnsi="Poppins"/>
          <w:sz w:val="20"/>
          <w:szCs w:val="20"/>
        </w:rPr>
        <w:t>1.1.8.17. de los Planes Comarcales</w:t>
      </w:r>
    </w:p>
    <w:p>
      <w:pPr>
        <w:pStyle w:val="Normal"/>
        <w:numPr>
          <w:ilvl w:val="0"/>
          <w:numId w:val="10"/>
        </w:numPr>
        <w:jc w:val="both"/>
        <w:rPr>
          <w:rFonts w:ascii="Poppins" w:hAnsi="Poppins"/>
          <w:sz w:val="20"/>
          <w:szCs w:val="20"/>
        </w:rPr>
      </w:pPr>
      <w:r>
        <w:rPr>
          <w:rFonts w:ascii="Poppins" w:hAnsi="Poppins"/>
          <w:sz w:val="20"/>
          <w:szCs w:val="20"/>
        </w:rPr>
        <w:t>Itinerarios H1, H2, H3 y H5 de GoFagus</w:t>
      </w:r>
    </w:p>
    <w:p>
      <w:pPr>
        <w:pStyle w:val="Normal"/>
        <w:jc w:val="both"/>
        <w:rPr>
          <w:rFonts w:ascii="Poppins" w:hAnsi="Poppins"/>
          <w:sz w:val="20"/>
          <w:szCs w:val="20"/>
        </w:rPr>
      </w:pPr>
      <w:r>
        <w:rPr>
          <w:rFonts w:ascii="Poppins" w:hAnsi="Poppins"/>
          <w:sz w:val="20"/>
          <w:szCs w:val="20"/>
        </w:rPr>
      </w:r>
    </w:p>
    <w:p>
      <w:pPr>
        <w:pStyle w:val="Heading3"/>
        <w:ind w:hanging="0" w:start="0"/>
        <w:rPr/>
      </w:pPr>
      <w:bookmarkStart w:id="19" w:name="__RefHeading___Toc5413_483220859_Copia_1"/>
      <w:bookmarkEnd w:id="19"/>
      <w:r>
        <w:rPr/>
        <w:t>Escenario</w:t>
      </w:r>
      <w:r>
        <w:rPr/>
        <w:t>s</w:t>
      </w:r>
      <w:r>
        <w:rPr/>
        <w:t xml:space="preserve"> de conversión</w:t>
      </w:r>
      <w:r>
        <w:rPr/>
        <w:t>.</w:t>
      </w:r>
    </w:p>
    <w:p>
      <w:pPr>
        <w:pStyle w:val="Normal"/>
        <w:rPr/>
      </w:pPr>
      <w:r>
        <w:rPr>
          <w:rFonts w:ascii="Poppins" w:hAnsi="Poppins"/>
          <w:b w:val="false"/>
          <w:bCs w:val="false"/>
        </w:rPr>
        <w:t>En estos escenarios se incluye la propuesta de la línea de subvenciones del Gobierno de Francia “Label Bas Carbon” para fomentar proyectos de fijación de carbono. Se trata de la e</w:t>
      </w:r>
      <w:r>
        <w:rPr>
          <w:rFonts w:ascii="Poppins" w:hAnsi="Poppins"/>
          <w:b w:val="false"/>
          <w:bCs w:val="false"/>
          <w:sz w:val="20"/>
          <w:szCs w:val="20"/>
        </w:rPr>
        <w:t>valuación del paso de monte bajo a monte alto regular o monte medio regular (</w:t>
      </w:r>
      <w:r>
        <w:rPr>
          <w:rFonts w:ascii="Poppins" w:hAnsi="Poppins"/>
          <w:b w:val="false"/>
          <w:bCs w:val="false"/>
          <w:i/>
          <w:iCs/>
          <w:sz w:val="20"/>
          <w:szCs w:val="20"/>
        </w:rPr>
        <w:t>futaie régulière</w:t>
      </w:r>
      <w:r>
        <w:rPr>
          <w:rFonts w:ascii="Poppins" w:hAnsi="Poppins"/>
          <w:b w:val="false"/>
          <w:bCs w:val="false"/>
          <w:sz w:val="20"/>
          <w:szCs w:val="20"/>
        </w:rPr>
        <w:t xml:space="preserve">, </w:t>
      </w:r>
      <w:r>
        <w:rPr>
          <w:rFonts w:ascii="Poppins" w:hAnsi="Poppins"/>
          <w:b w:val="false"/>
          <w:bCs w:val="false"/>
          <w:i/>
          <w:iCs/>
          <w:sz w:val="20"/>
          <w:szCs w:val="20"/>
        </w:rPr>
        <w:t>futaie sur souches</w:t>
      </w:r>
      <w:r>
        <w:rPr>
          <w:rFonts w:ascii="Poppins" w:hAnsi="Poppins"/>
          <w:b w:val="false"/>
          <w:bCs w:val="false"/>
          <w:sz w:val="20"/>
          <w:szCs w:val="20"/>
        </w:rPr>
        <w:t xml:space="preserve">). El objetivo es alargar el turno respecto a una gestión de monte bajo a matarrasa y contabilizar el carbono fijado en la diferencia de años. El escenario base sería una gestión en monte bajo, en turnos cortos. El CNPF recomienda 30-40 años </w:t>
      </w:r>
      <w:r>
        <w:rPr>
          <w:rFonts w:ascii="Poppins" w:hAnsi="Poppins"/>
          <w:b w:val="false"/>
          <w:bCs w:val="false"/>
          <w:sz w:val="20"/>
          <w:szCs w:val="20"/>
        </w:rPr>
        <w:t>(escenario 15H de “</w:t>
      </w:r>
      <w:r>
        <w:rPr>
          <w:rFonts w:ascii="Poppins" w:hAnsi="Poppins"/>
          <w:b w:val="false"/>
          <w:bCs w:val="false"/>
          <w:i/>
          <w:iCs/>
          <w:sz w:val="20"/>
          <w:szCs w:val="20"/>
        </w:rPr>
        <w:t xml:space="preserve">Itinéraires techniques </w:t>
      </w:r>
      <w:r>
        <w:rPr>
          <w:rFonts w:ascii="Poppins" w:hAnsi="Poppins"/>
          <w:b w:val="false"/>
          <w:bCs w:val="false"/>
          <w:i w:val="false"/>
          <w:iCs w:val="false"/>
          <w:sz w:val="20"/>
          <w:szCs w:val="20"/>
        </w:rPr>
        <w:t xml:space="preserve">de </w:t>
      </w:r>
      <w:r>
        <w:rPr>
          <w:rFonts w:ascii="Poppins" w:hAnsi="Poppins"/>
          <w:b w:val="false"/>
          <w:bCs w:val="false"/>
          <w:i/>
          <w:iCs/>
          <w:sz w:val="20"/>
          <w:szCs w:val="20"/>
        </w:rPr>
        <w:t>Fagus sylvatica</w:t>
      </w:r>
      <w:r>
        <w:rPr>
          <w:rFonts w:ascii="Poppins" w:hAnsi="Poppins"/>
          <w:b w:val="false"/>
          <w:bCs w:val="false"/>
          <w:sz w:val="20"/>
          <w:szCs w:val="20"/>
        </w:rPr>
        <w:t xml:space="preserve">”, </w:t>
      </w:r>
      <w:r>
        <w:rPr>
          <w:rFonts w:ascii="Poppins" w:hAnsi="Poppins"/>
          <w:b w:val="false"/>
          <w:bCs w:val="false"/>
          <w:i w:val="false"/>
          <w:caps w:val="false"/>
          <w:smallCaps w:val="false"/>
          <w:position w:val="0"/>
          <w:sz w:val="20"/>
          <w:sz w:val="20"/>
          <w:szCs w:val="20"/>
          <w:u w:val="none"/>
          <w:vertAlign w:val="baseline"/>
        </w:rPr>
        <w:t>(Centre National de la Propi</w:t>
      </w:r>
      <w:r>
        <w:rPr>
          <w:b w:val="false"/>
          <w:i w:val="false"/>
          <w:caps w:val="false"/>
          <w:smallCaps w:val="false"/>
          <w:position w:val="0"/>
          <w:sz w:val="20"/>
          <w:u w:val="none"/>
          <w:vertAlign w:val="baseline"/>
        </w:rPr>
        <w:t>été Forestière, 2020)</w:t>
      </w:r>
      <w:r>
        <w:rPr>
          <w:rFonts w:ascii="Poppins" w:hAnsi="Poppins"/>
          <w:b w:val="false"/>
          <w:bCs w:val="false"/>
          <w:sz w:val="20"/>
          <w:szCs w:val="20"/>
        </w:rPr>
        <w:t xml:space="preserve">). </w:t>
      </w:r>
      <w:r>
        <w:rPr>
          <w:rFonts w:ascii="Poppins" w:hAnsi="Poppins"/>
          <w:b w:val="false"/>
          <w:bCs w:val="false"/>
          <w:sz w:val="20"/>
          <w:szCs w:val="20"/>
        </w:rPr>
        <w:t>Se ha planteado</w:t>
      </w:r>
      <w:r>
        <w:rPr>
          <w:rFonts w:ascii="Poppins" w:hAnsi="Poppins"/>
          <w:b w:val="false"/>
          <w:bCs w:val="false"/>
          <w:sz w:val="20"/>
          <w:szCs w:val="20"/>
        </w:rPr>
        <w:t xml:space="preserve"> este escenario base con turnos de 30 a 40 años según la calidad de estación.</w:t>
      </w:r>
    </w:p>
    <w:p>
      <w:pPr>
        <w:pStyle w:val="Normal"/>
        <w:rPr/>
      </w:pPr>
      <w:r>
        <w:rPr>
          <w:rFonts w:ascii="Poppins" w:hAnsi="Poppins"/>
          <w:b w:val="false"/>
          <w:bCs w:val="false"/>
          <w:sz w:val="20"/>
          <w:szCs w:val="20"/>
        </w:rPr>
        <w:t xml:space="preserve">Respecto a los escenarios de conversión, </w:t>
      </w:r>
      <w:r>
        <w:rPr>
          <w:rFonts w:ascii="Poppins" w:hAnsi="Poppins"/>
          <w:b w:val="false"/>
          <w:bCs w:val="false"/>
          <w:sz w:val="20"/>
          <w:szCs w:val="20"/>
        </w:rPr>
        <w:t>e</w:t>
      </w:r>
      <w:r>
        <w:rPr>
          <w:rFonts w:ascii="Poppins" w:hAnsi="Poppins"/>
          <w:sz w:val="20"/>
          <w:szCs w:val="20"/>
        </w:rPr>
        <w:t xml:space="preserve">n la bibliografía aportada </w:t>
      </w:r>
      <w:r>
        <w:rPr>
          <w:rFonts w:ascii="Poppins" w:hAnsi="Poppins"/>
          <w:sz w:val="20"/>
          <w:szCs w:val="20"/>
        </w:rPr>
        <w:t xml:space="preserve">hay varios </w:t>
      </w:r>
      <w:r>
        <w:rPr>
          <w:rFonts w:ascii="Poppins" w:hAnsi="Poppins"/>
          <w:sz w:val="20"/>
          <w:szCs w:val="20"/>
        </w:rPr>
        <w:t>ejemplos</w:t>
      </w:r>
      <w:r>
        <w:rPr>
          <w:rFonts w:ascii="Poppins" w:hAnsi="Poppins"/>
          <w:sz w:val="20"/>
          <w:szCs w:val="20"/>
        </w:rPr>
        <w:t xml:space="preserve">: 16H del </w:t>
      </w:r>
      <w:r>
        <w:rPr>
          <w:rFonts w:ascii="Poppins" w:hAnsi="Poppins"/>
          <w:b w:val="false"/>
          <w:i w:val="false"/>
          <w:caps w:val="false"/>
          <w:smallCaps w:val="false"/>
          <w:position w:val="0"/>
          <w:sz w:val="20"/>
          <w:sz w:val="20"/>
          <w:szCs w:val="20"/>
          <w:u w:val="none"/>
          <w:vertAlign w:val="baseline"/>
        </w:rPr>
        <w:t>(Centre National de la Propi</w:t>
      </w:r>
      <w:r>
        <w:rPr>
          <w:b w:val="false"/>
          <w:i w:val="false"/>
          <w:caps w:val="false"/>
          <w:smallCaps w:val="false"/>
          <w:position w:val="0"/>
          <w:sz w:val="20"/>
          <w:u w:val="none"/>
          <w:vertAlign w:val="baseline"/>
        </w:rPr>
        <w:t>été Forestière, 2020)</w:t>
      </w:r>
      <w:r>
        <w:rPr>
          <w:rFonts w:ascii="Poppins" w:hAnsi="Poppins"/>
          <w:sz w:val="20"/>
          <w:szCs w:val="20"/>
        </w:rPr>
        <w:t xml:space="preserve">, 5.1.8.17. de </w:t>
      </w:r>
      <w:r>
        <w:rPr>
          <w:rFonts w:ascii="Poppins" w:hAnsi="Poppins"/>
          <w:sz w:val="20"/>
          <w:szCs w:val="20"/>
        </w:rPr>
        <w:t>(Servicio de Montes. Gobierno de Navarra and NIK-GAN, 2015)</w:t>
      </w:r>
      <w:r>
        <w:rPr>
          <w:rFonts w:ascii="Poppins" w:hAnsi="Poppins"/>
          <w:sz w:val="20"/>
          <w:szCs w:val="20"/>
        </w:rPr>
        <w:t xml:space="preserve">, recomendaciones de conversión de la Guía de la Selvicultura del haya. Macizo Pirenaico </w:t>
      </w:r>
      <w:r>
        <w:rPr>
          <w:rFonts w:ascii="Poppins" w:hAnsi="Poppins"/>
          <w:b w:val="false"/>
          <w:i w:val="false"/>
          <w:caps w:val="false"/>
          <w:smallCaps w:val="false"/>
          <w:position w:val="0"/>
          <w:sz w:val="20"/>
          <w:sz w:val="20"/>
          <w:szCs w:val="20"/>
          <w:u w:val="none"/>
          <w:vertAlign w:val="baseline"/>
        </w:rPr>
        <w:t>(Office National des For</w:t>
      </w:r>
      <w:r>
        <w:rPr>
          <w:b w:val="false"/>
          <w:i w:val="false"/>
          <w:caps w:val="false"/>
          <w:smallCaps w:val="false"/>
          <w:position w:val="0"/>
          <w:sz w:val="20"/>
          <w:u w:val="none"/>
          <w:vertAlign w:val="baseline"/>
        </w:rPr>
        <w:t>êts and Fundación Hazi, 2022)</w:t>
      </w:r>
      <w:r>
        <w:rPr>
          <w:rFonts w:ascii="Poppins" w:hAnsi="Poppins"/>
          <w:sz w:val="20"/>
          <w:szCs w:val="20"/>
        </w:rPr>
        <w:t xml:space="preserve">. </w:t>
      </w:r>
      <w:r>
        <w:rPr>
          <w:rFonts w:ascii="Poppins" w:hAnsi="Poppins"/>
          <w:sz w:val="20"/>
          <w:szCs w:val="20"/>
        </w:rPr>
        <w:t>A partir de estos itinerarios se concretan dos escenarios.</w:t>
      </w:r>
    </w:p>
    <w:p>
      <w:pPr>
        <w:pStyle w:val="Normal"/>
        <w:ind w:hanging="0" w:start="567" w:end="0"/>
        <w:jc w:val="both"/>
        <w:rPr>
          <w:rFonts w:ascii="Poppins" w:hAnsi="Poppins"/>
          <w:b w:val="false"/>
          <w:bCs w:val="false"/>
          <w:sz w:val="20"/>
          <w:szCs w:val="20"/>
          <w:u w:val="none"/>
        </w:rPr>
      </w:pPr>
      <w:r>
        <w:rPr>
          <w:rFonts w:ascii="Poppins" w:hAnsi="Poppins"/>
          <w:b w:val="false"/>
          <w:bCs w:val="false"/>
          <w:sz w:val="20"/>
          <w:szCs w:val="20"/>
          <w:u w:val="none"/>
        </w:rPr>
        <w:t>Escenarios analizados:</w:t>
      </w:r>
    </w:p>
    <w:p>
      <w:pPr>
        <w:pStyle w:val="Normal"/>
        <w:numPr>
          <w:ilvl w:val="0"/>
          <w:numId w:val="10"/>
        </w:numPr>
        <w:jc w:val="both"/>
        <w:rPr>
          <w:rFonts w:ascii="Poppins" w:hAnsi="Poppins"/>
          <w:sz w:val="20"/>
          <w:szCs w:val="20"/>
        </w:rPr>
      </w:pPr>
      <w:r>
        <w:rPr>
          <w:rFonts w:ascii="Poppins" w:hAnsi="Poppins"/>
          <w:sz w:val="20"/>
          <w:szCs w:val="20"/>
        </w:rPr>
        <w:t xml:space="preserve">conversion_baja: </w:t>
      </w:r>
      <w:r>
        <w:rPr>
          <w:rFonts w:ascii="Poppins" w:hAnsi="Poppins"/>
          <w:sz w:val="20"/>
          <w:szCs w:val="20"/>
        </w:rPr>
        <w:t>s</w:t>
      </w:r>
      <w:r>
        <w:rPr>
          <w:rFonts w:ascii="Poppins" w:hAnsi="Poppins"/>
          <w:sz w:val="20"/>
          <w:szCs w:val="20"/>
        </w:rPr>
        <w:t>e propone</w:t>
      </w:r>
      <w:r>
        <w:rPr>
          <w:rFonts w:ascii="Poppins" w:hAnsi="Poppins"/>
          <w:sz w:val="20"/>
          <w:szCs w:val="20"/>
        </w:rPr>
        <w:t xml:space="preserve"> un escenario que </w:t>
      </w:r>
      <w:r>
        <w:rPr>
          <w:rFonts w:ascii="Poppins" w:hAnsi="Poppins"/>
          <w:sz w:val="20"/>
          <w:szCs w:val="20"/>
        </w:rPr>
        <w:t>asimila la corta final del escenario de monte bajo al primer clareo en el modelo H2 de GoFagus, y a partir de esa intervención sigue con el resto de las programadas en H2.</w:t>
      </w:r>
    </w:p>
    <w:p>
      <w:pPr>
        <w:pStyle w:val="Normal"/>
        <w:numPr>
          <w:ilvl w:val="0"/>
          <w:numId w:val="10"/>
        </w:numPr>
        <w:jc w:val="both"/>
        <w:rPr>
          <w:rFonts w:ascii="Poppins" w:hAnsi="Poppins"/>
          <w:sz w:val="20"/>
          <w:szCs w:val="20"/>
        </w:rPr>
      </w:pPr>
      <w:r>
        <w:rPr>
          <w:rFonts w:ascii="Poppins" w:hAnsi="Poppins"/>
          <w:sz w:val="20"/>
          <w:szCs w:val="20"/>
        </w:rPr>
        <w:t>5.1.8.17. de los Planes Comarcales</w:t>
      </w:r>
    </w:p>
    <w:p>
      <w:pPr>
        <w:pStyle w:val="Normal"/>
        <w:ind w:hanging="0" w:start="567" w:end="0"/>
        <w:jc w:val="both"/>
        <w:rPr>
          <w:rFonts w:ascii="Poppins" w:hAnsi="Poppins"/>
          <w:sz w:val="20"/>
          <w:szCs w:val="20"/>
        </w:rPr>
      </w:pPr>
      <w:r>
        <w:rPr>
          <w:rFonts w:ascii="Poppins" w:hAnsi="Poppins"/>
          <w:sz w:val="20"/>
          <w:szCs w:val="20"/>
        </w:rPr>
        <w:t>En ambos escenarios se buscan intervenciones que generen más de 40m</w:t>
      </w:r>
      <w:r>
        <w:rPr>
          <w:rFonts w:ascii="Poppins" w:hAnsi="Poppins"/>
          <w:sz w:val="20"/>
          <w:szCs w:val="20"/>
          <w:vertAlign w:val="superscript"/>
        </w:rPr>
        <w:t>3</w:t>
      </w:r>
      <w:r>
        <w:rPr>
          <w:rFonts w:ascii="Poppins" w:hAnsi="Poppins"/>
          <w:sz w:val="20"/>
          <w:szCs w:val="20"/>
        </w:rPr>
        <w:t>. Las propuestas analizadas están parametrizadas con los datos medios de los textos</w:t>
      </w:r>
      <w:r>
        <w:rPr>
          <w:rFonts w:ascii="Poppins" w:hAnsi="Poppins"/>
          <w:b w:val="false"/>
          <w:bCs w:val="false"/>
          <w:sz w:val="20"/>
          <w:szCs w:val="20"/>
        </w:rPr>
        <w:t>.</w:t>
      </w:r>
    </w:p>
    <w:p>
      <w:pPr>
        <w:pStyle w:val="Normal"/>
        <w:ind w:hanging="0" w:start="567" w:end="0"/>
        <w:jc w:val="both"/>
        <w:rPr>
          <w:b w:val="false"/>
          <w:bCs w:val="false"/>
        </w:rPr>
      </w:pPr>
      <w:r>
        <w:rPr>
          <w:rFonts w:ascii="Poppins" w:hAnsi="Poppins"/>
          <w:sz w:val="20"/>
          <w:szCs w:val="20"/>
        </w:rPr>
      </w:r>
    </w:p>
    <w:p>
      <w:pPr>
        <w:pStyle w:val="Heading3"/>
        <w:ind w:hanging="0" w:start="0"/>
        <w:rPr/>
      </w:pPr>
      <w:bookmarkStart w:id="20" w:name="__RefHeading___Toc5413_483220859_Copia_2"/>
      <w:bookmarkEnd w:id="20"/>
      <w:r>
        <w:rPr/>
        <w:t>Escenario</w:t>
      </w:r>
      <w:r>
        <w:rPr/>
        <w:t>s</w:t>
      </w:r>
      <w:r>
        <w:rPr/>
        <w:t xml:space="preserve"> de transformación</w:t>
      </w:r>
      <w:r>
        <w:rPr/>
        <w:t>.</w:t>
      </w:r>
    </w:p>
    <w:p>
      <w:pPr>
        <w:pStyle w:val="Normal"/>
        <w:jc w:val="both"/>
        <w:rPr/>
      </w:pPr>
      <w:r>
        <w:rPr/>
        <w:t>Son los m</w:t>
      </w:r>
      <w:r>
        <w:rPr/>
        <w:t>odelo</w:t>
      </w:r>
      <w:r>
        <w:rPr/>
        <w:t>s</w:t>
      </w:r>
      <w:r>
        <w:rPr/>
        <w:t xml:space="preserve"> de paso desde los itinerarios productivos usuales hacia montes irregulares gestionados según los criterios promovidos por ProSilva.</w:t>
      </w:r>
    </w:p>
    <w:p>
      <w:pPr>
        <w:pStyle w:val="Normal"/>
        <w:jc w:val="both"/>
        <w:rPr/>
      </w:pPr>
      <w:r>
        <w:rPr/>
        <w:t xml:space="preserve">En estos escenarios se define un momento de inicio de la transformación. A sugerencia del cliente se han seleccionado cuatro escenarios de inicio </w:t>
      </w:r>
      <w:r>
        <w:rPr/>
        <w:t>para cada índice de sitio. Los tipos de masa</w:t>
      </w:r>
      <w:r>
        <w:rPr/>
        <w:t xml:space="preserve"> correspond</w:t>
      </w:r>
      <w:r>
        <w:rPr/>
        <w:t>en a</w:t>
      </w:r>
      <w:r>
        <w:rPr/>
        <w:t xml:space="preserve"> </w:t>
      </w:r>
      <w:r>
        <w:rPr/>
        <w:t>las</w:t>
      </w:r>
      <w:r>
        <w:rPr/>
        <w:t xml:space="preserve"> masas identificados en la ordenación del monte de Aralar, considerado como un buen ejemplo para poner en práctica la transformación a monte irregular. </w:t>
      </w:r>
      <w:r>
        <w:rPr/>
        <w:t>Estos tipos son:</w:t>
      </w:r>
    </w:p>
    <w:p>
      <w:pPr>
        <w:pStyle w:val="Normal"/>
        <w:numPr>
          <w:ilvl w:val="0"/>
          <w:numId w:val="11"/>
        </w:numPr>
        <w:jc w:val="both"/>
        <w:rPr/>
      </w:pPr>
      <w:r>
        <w:rPr/>
        <w:t>Tipo de masa A: masas entre 35 y 75 años, con madera delgada y madera gruesa.</w:t>
      </w:r>
    </w:p>
    <w:p>
      <w:pPr>
        <w:pStyle w:val="Normal"/>
        <w:numPr>
          <w:ilvl w:val="0"/>
          <w:numId w:val="11"/>
        </w:numPr>
        <w:jc w:val="both"/>
        <w:rPr/>
      </w:pPr>
      <w:r>
        <w:rPr/>
        <w:t>Tipo de masa B: masas de 0 a 35 años. Pies menores</w:t>
      </w:r>
    </w:p>
    <w:p>
      <w:pPr>
        <w:pStyle w:val="Normal"/>
        <w:numPr>
          <w:ilvl w:val="0"/>
          <w:numId w:val="11"/>
        </w:numPr>
        <w:jc w:val="both"/>
        <w:rPr/>
      </w:pPr>
      <w:r>
        <w:rPr/>
        <w:t>Tipo de masa C: masas en regeneración pero a falta de la corta final. Las cortas de regeneración no han roto todavía la cobertura</w:t>
      </w:r>
    </w:p>
    <w:p>
      <w:pPr>
        <w:pStyle w:val="Normal"/>
        <w:numPr>
          <w:ilvl w:val="0"/>
          <w:numId w:val="11"/>
        </w:numPr>
        <w:jc w:val="both"/>
        <w:rPr/>
      </w:pPr>
      <w:r>
        <w:rPr/>
        <w:t>Tipo de masa D: masas en regeneración en las que no se han iniciado las cortas de regeneración</w:t>
      </w:r>
    </w:p>
    <w:p>
      <w:pPr>
        <w:pStyle w:val="Normal"/>
        <w:jc w:val="both"/>
        <w:rPr/>
      </w:pPr>
      <w:r>
        <w:rPr/>
        <w:t xml:space="preserve">Se proponen </w:t>
      </w:r>
      <w:r>
        <w:rPr/>
        <w:t xml:space="preserve">los parámetros de la </w:t>
      </w:r>
      <w:r>
        <w:rPr/>
        <w:fldChar w:fldCharType="begin"/>
      </w:r>
      <w:r>
        <w:rPr/>
        <w:instrText xml:space="preserve"> REF __RefNumPara__8606_1286153249 \r \h </w:instrText>
      </w:r>
      <w:r>
        <w:rPr/>
        <w:fldChar w:fldCharType="separate"/>
      </w:r>
      <w:r>
        <w:rPr/>
        <w:t>Tabla 1</w:t>
      </w:r>
      <w:r>
        <w:rPr/>
        <w:fldChar w:fldCharType="end"/>
      </w:r>
      <w:r>
        <w:rPr/>
        <w:t xml:space="preserve"> </w:t>
      </w:r>
      <w:r>
        <w:rPr/>
        <w:t xml:space="preserve">como </w:t>
      </w:r>
      <w:r>
        <w:rPr/>
        <w:t>edad</w:t>
      </w:r>
      <w:r>
        <w:rPr/>
        <w:t xml:space="preserve"> medi</w:t>
      </w:r>
      <w:r>
        <w:rPr/>
        <w:t>a</w:t>
      </w:r>
      <w:r>
        <w:rPr/>
        <w:t xml:space="preserve"> de inicio a partir de los cuales se adaptan los parámetros N y G, para cada calidad de estación.</w:t>
      </w:r>
    </w:p>
    <w:tbl>
      <w:tblPr>
        <w:tblW w:w="5000" w:type="pct"/>
        <w:jc w:val="start"/>
        <w:tblInd w:w="0" w:type="dxa"/>
        <w:tblLayout w:type="fixed"/>
        <w:tblCellMar>
          <w:top w:w="0" w:type="dxa"/>
          <w:start w:w="0" w:type="dxa"/>
          <w:bottom w:w="0" w:type="dxa"/>
          <w:end w:w="0" w:type="dxa"/>
        </w:tblCellMar>
      </w:tblPr>
      <w:tblGrid>
        <w:gridCol w:w="1700"/>
        <w:gridCol w:w="1701"/>
        <w:gridCol w:w="1701"/>
        <w:gridCol w:w="1701"/>
        <w:gridCol w:w="1701"/>
      </w:tblGrid>
      <w:tr>
        <w:trPr/>
        <w:tc>
          <w:tcPr>
            <w:tcW w:w="8504" w:type="dxa"/>
            <w:gridSpan w:val="5"/>
            <w:tcBorders>
              <w:top w:val="single" w:sz="6" w:space="0" w:color="000000"/>
              <w:bottom w:val="single" w:sz="6" w:space="0" w:color="000000"/>
            </w:tcBorders>
          </w:tcPr>
          <w:p>
            <w:pPr>
              <w:pStyle w:val="Tabla"/>
              <w:numPr>
                <w:ilvl w:val="0"/>
                <w:numId w:val="4"/>
              </w:numPr>
              <w:spacing w:before="240" w:after="120"/>
              <w:rPr/>
            </w:pPr>
            <w:bookmarkStart w:id="21" w:name="__RefNumPara__8606_1286153249"/>
            <w:bookmarkEnd w:id="21"/>
            <w:r>
              <w:rPr/>
              <w:t>‍</w:t>
            </w:r>
            <w:r>
              <w:rPr/>
              <w:t>Edad</w:t>
            </w:r>
            <w:r>
              <w:rPr/>
              <w:t xml:space="preserve"> de inicio para los escenarios de transformación </w:t>
            </w:r>
            <w:r>
              <w:rPr/>
              <w:t>según tipo de masa e índice de sitio</w:t>
            </w:r>
          </w:p>
        </w:tc>
      </w:tr>
      <w:tr>
        <w:trPr/>
        <w:tc>
          <w:tcPr>
            <w:tcW w:w="1700" w:type="dxa"/>
            <w:vMerge w:val="restart"/>
            <w:tcBorders/>
          </w:tcPr>
          <w:p>
            <w:pPr>
              <w:pStyle w:val="Contenidodelatabla"/>
              <w:spacing w:before="0" w:after="160"/>
              <w:jc w:val="start"/>
              <w:rPr>
                <w:szCs w:val="20"/>
              </w:rPr>
            </w:pPr>
            <w:r>
              <w:rPr>
                <w:szCs w:val="20"/>
              </w:rPr>
              <w:t>‍</w:t>
            </w:r>
          </w:p>
        </w:tc>
        <w:tc>
          <w:tcPr>
            <w:tcW w:w="6804" w:type="dxa"/>
            <w:gridSpan w:val="4"/>
            <w:tcBorders/>
          </w:tcPr>
          <w:p>
            <w:pPr>
              <w:pStyle w:val="Contenidodelatabla"/>
              <w:spacing w:before="0" w:after="160"/>
              <w:jc w:val="center"/>
              <w:rPr>
                <w:b/>
                <w:bCs/>
                <w:szCs w:val="20"/>
              </w:rPr>
            </w:pPr>
            <w:r>
              <w:rPr>
                <w:b/>
                <w:bCs/>
                <w:szCs w:val="20"/>
              </w:rPr>
              <w:t>Tipo de masa</w:t>
            </w:r>
          </w:p>
        </w:tc>
      </w:tr>
      <w:tr>
        <w:trPr/>
        <w:tc>
          <w:tcPr>
            <w:tcW w:w="1700" w:type="dxa"/>
            <w:vMerge w:val="continue"/>
            <w:tcBorders/>
          </w:tcPr>
          <w:p>
            <w:pPr>
              <w:pStyle w:val="Normal"/>
              <w:widowControl/>
              <w:bidi w:val="0"/>
              <w:spacing w:lineRule="auto" w:line="259" w:before="0" w:after="160"/>
              <w:jc w:val="both"/>
              <w:rPr/>
            </w:pPr>
            <w:r>
              <w:rPr/>
            </w:r>
          </w:p>
        </w:tc>
        <w:tc>
          <w:tcPr>
            <w:tcW w:w="1701" w:type="dxa"/>
            <w:tcBorders>
              <w:top w:val="single" w:sz="6" w:space="0" w:color="000000"/>
              <w:bottom w:val="single" w:sz="6" w:space="0" w:color="000000"/>
            </w:tcBorders>
          </w:tcPr>
          <w:p>
            <w:pPr>
              <w:pStyle w:val="Contenidodelatabla"/>
              <w:spacing w:before="0" w:after="160"/>
              <w:jc w:val="center"/>
              <w:rPr>
                <w:b/>
                <w:bCs/>
                <w:szCs w:val="20"/>
              </w:rPr>
            </w:pPr>
            <w:r>
              <w:rPr>
                <w:b/>
                <w:bCs/>
                <w:szCs w:val="20"/>
              </w:rPr>
              <w:t>A</w:t>
            </w:r>
          </w:p>
        </w:tc>
        <w:tc>
          <w:tcPr>
            <w:tcW w:w="1701" w:type="dxa"/>
            <w:tcBorders>
              <w:top w:val="single" w:sz="6" w:space="0" w:color="000000"/>
              <w:bottom w:val="single" w:sz="6" w:space="0" w:color="000000"/>
            </w:tcBorders>
          </w:tcPr>
          <w:p>
            <w:pPr>
              <w:pStyle w:val="Contenidodelatabla"/>
              <w:spacing w:before="0" w:after="160"/>
              <w:jc w:val="center"/>
              <w:rPr>
                <w:b/>
                <w:bCs/>
                <w:szCs w:val="20"/>
              </w:rPr>
            </w:pPr>
            <w:r>
              <w:rPr>
                <w:b/>
                <w:bCs/>
                <w:szCs w:val="20"/>
              </w:rPr>
              <w:t>B</w:t>
            </w:r>
          </w:p>
        </w:tc>
        <w:tc>
          <w:tcPr>
            <w:tcW w:w="1701" w:type="dxa"/>
            <w:tcBorders>
              <w:top w:val="single" w:sz="6" w:space="0" w:color="000000"/>
              <w:bottom w:val="single" w:sz="6" w:space="0" w:color="000000"/>
            </w:tcBorders>
          </w:tcPr>
          <w:p>
            <w:pPr>
              <w:pStyle w:val="Contenidodelatabla"/>
              <w:spacing w:before="0" w:after="160"/>
              <w:jc w:val="center"/>
              <w:rPr>
                <w:b/>
                <w:bCs/>
                <w:szCs w:val="20"/>
              </w:rPr>
            </w:pPr>
            <w:r>
              <w:rPr>
                <w:b/>
                <w:bCs/>
                <w:szCs w:val="20"/>
              </w:rPr>
              <w:t>C</w:t>
            </w:r>
          </w:p>
        </w:tc>
        <w:tc>
          <w:tcPr>
            <w:tcW w:w="1701" w:type="dxa"/>
            <w:tcBorders>
              <w:top w:val="single" w:sz="6" w:space="0" w:color="000000"/>
              <w:bottom w:val="single" w:sz="6" w:space="0" w:color="000000"/>
            </w:tcBorders>
          </w:tcPr>
          <w:p>
            <w:pPr>
              <w:pStyle w:val="Contenidodelatabla"/>
              <w:spacing w:before="0" w:after="160"/>
              <w:jc w:val="center"/>
              <w:rPr>
                <w:b/>
                <w:bCs/>
                <w:szCs w:val="20"/>
              </w:rPr>
            </w:pPr>
            <w:r>
              <w:rPr>
                <w:b/>
                <w:bCs/>
                <w:szCs w:val="20"/>
              </w:rPr>
              <w:t>D</w:t>
            </w:r>
          </w:p>
        </w:tc>
      </w:tr>
      <w:tr>
        <w:trPr/>
        <w:tc>
          <w:tcPr>
            <w:tcW w:w="1700" w:type="dxa"/>
            <w:tcBorders/>
          </w:tcPr>
          <w:p>
            <w:pPr>
              <w:pStyle w:val="Contenidodelatabla"/>
              <w:spacing w:before="0" w:after="160"/>
              <w:jc w:val="start"/>
              <w:rPr>
                <w:b/>
                <w:bCs/>
                <w:szCs w:val="20"/>
              </w:rPr>
            </w:pPr>
            <w:r>
              <w:rPr>
                <w:b/>
                <w:bCs/>
                <w:szCs w:val="20"/>
              </w:rPr>
              <w:t>IS25</w:t>
            </w:r>
          </w:p>
        </w:tc>
        <w:tc>
          <w:tcPr>
            <w:tcW w:w="1701" w:type="dxa"/>
            <w:tcBorders/>
          </w:tcPr>
          <w:p>
            <w:pPr>
              <w:pStyle w:val="Contenidodelatabla"/>
              <w:spacing w:before="0" w:after="160"/>
              <w:jc w:val="center"/>
              <w:rPr>
                <w:szCs w:val="20"/>
              </w:rPr>
            </w:pPr>
            <w:r>
              <w:rPr>
                <w:szCs w:val="20"/>
              </w:rPr>
              <w:t>50</w:t>
            </w:r>
          </w:p>
        </w:tc>
        <w:tc>
          <w:tcPr>
            <w:tcW w:w="1701" w:type="dxa"/>
            <w:tcBorders/>
          </w:tcPr>
          <w:p>
            <w:pPr>
              <w:pStyle w:val="Contenidodelatabla"/>
              <w:spacing w:before="0" w:after="160"/>
              <w:jc w:val="center"/>
              <w:rPr>
                <w:szCs w:val="20"/>
              </w:rPr>
            </w:pPr>
            <w:r>
              <w:rPr>
                <w:szCs w:val="20"/>
              </w:rPr>
              <w:t>30</w:t>
            </w:r>
          </w:p>
        </w:tc>
        <w:tc>
          <w:tcPr>
            <w:tcW w:w="1701" w:type="dxa"/>
            <w:tcBorders/>
          </w:tcPr>
          <w:p>
            <w:pPr>
              <w:pStyle w:val="Contenidodelatabla"/>
              <w:spacing w:before="0" w:after="160"/>
              <w:jc w:val="center"/>
              <w:rPr>
                <w:szCs w:val="20"/>
              </w:rPr>
            </w:pPr>
            <w:r>
              <w:rPr>
                <w:szCs w:val="20"/>
              </w:rPr>
              <w:t>100</w:t>
            </w:r>
          </w:p>
        </w:tc>
        <w:tc>
          <w:tcPr>
            <w:tcW w:w="1701" w:type="dxa"/>
            <w:tcBorders/>
          </w:tcPr>
          <w:p>
            <w:pPr>
              <w:pStyle w:val="Contenidodelatabla"/>
              <w:spacing w:before="0" w:after="160"/>
              <w:jc w:val="center"/>
              <w:rPr>
                <w:szCs w:val="20"/>
              </w:rPr>
            </w:pPr>
            <w:r>
              <w:rPr>
                <w:szCs w:val="20"/>
              </w:rPr>
              <w:t>70</w:t>
            </w:r>
          </w:p>
        </w:tc>
      </w:tr>
      <w:tr>
        <w:trPr/>
        <w:tc>
          <w:tcPr>
            <w:tcW w:w="1700" w:type="dxa"/>
            <w:tcBorders/>
          </w:tcPr>
          <w:p>
            <w:pPr>
              <w:pStyle w:val="Contenidodelatabla"/>
              <w:spacing w:before="0" w:after="160"/>
              <w:jc w:val="start"/>
              <w:rPr>
                <w:b/>
                <w:bCs/>
                <w:szCs w:val="20"/>
              </w:rPr>
            </w:pPr>
            <w:r>
              <w:rPr>
                <w:b/>
                <w:bCs/>
                <w:szCs w:val="20"/>
              </w:rPr>
              <w:t>IS22</w:t>
            </w:r>
          </w:p>
        </w:tc>
        <w:tc>
          <w:tcPr>
            <w:tcW w:w="1701" w:type="dxa"/>
            <w:tcBorders/>
          </w:tcPr>
          <w:p>
            <w:pPr>
              <w:pStyle w:val="Contenidodelatabla"/>
              <w:spacing w:before="0" w:after="160"/>
              <w:jc w:val="center"/>
              <w:rPr>
                <w:szCs w:val="20"/>
              </w:rPr>
            </w:pPr>
            <w:r>
              <w:rPr>
                <w:szCs w:val="20"/>
              </w:rPr>
              <w:t>65</w:t>
            </w:r>
          </w:p>
        </w:tc>
        <w:tc>
          <w:tcPr>
            <w:tcW w:w="1701" w:type="dxa"/>
            <w:tcBorders/>
          </w:tcPr>
          <w:p>
            <w:pPr>
              <w:pStyle w:val="Contenidodelatabla"/>
              <w:spacing w:before="0" w:after="160"/>
              <w:jc w:val="center"/>
              <w:rPr>
                <w:szCs w:val="20"/>
              </w:rPr>
            </w:pPr>
            <w:r>
              <w:rPr>
                <w:szCs w:val="20"/>
              </w:rPr>
              <w:t>40</w:t>
            </w:r>
          </w:p>
        </w:tc>
        <w:tc>
          <w:tcPr>
            <w:tcW w:w="1701" w:type="dxa"/>
            <w:tcBorders/>
          </w:tcPr>
          <w:p>
            <w:pPr>
              <w:pStyle w:val="Contenidodelatabla"/>
              <w:spacing w:before="0" w:after="160"/>
              <w:jc w:val="center"/>
              <w:rPr>
                <w:szCs w:val="20"/>
              </w:rPr>
            </w:pPr>
            <w:r>
              <w:rPr>
                <w:szCs w:val="20"/>
              </w:rPr>
              <w:t>120</w:t>
            </w:r>
          </w:p>
        </w:tc>
        <w:tc>
          <w:tcPr>
            <w:tcW w:w="1701" w:type="dxa"/>
            <w:tcBorders/>
          </w:tcPr>
          <w:p>
            <w:pPr>
              <w:pStyle w:val="Contenidodelatabla"/>
              <w:spacing w:before="0" w:after="160"/>
              <w:jc w:val="center"/>
              <w:rPr>
                <w:szCs w:val="20"/>
              </w:rPr>
            </w:pPr>
            <w:r>
              <w:rPr>
                <w:szCs w:val="20"/>
              </w:rPr>
              <w:t>100</w:t>
            </w:r>
          </w:p>
        </w:tc>
      </w:tr>
      <w:tr>
        <w:trPr/>
        <w:tc>
          <w:tcPr>
            <w:tcW w:w="1700" w:type="dxa"/>
            <w:tcBorders/>
          </w:tcPr>
          <w:p>
            <w:pPr>
              <w:pStyle w:val="Contenidodelatabla"/>
              <w:spacing w:before="0" w:after="160"/>
              <w:jc w:val="start"/>
              <w:rPr>
                <w:b/>
                <w:bCs/>
                <w:szCs w:val="20"/>
              </w:rPr>
            </w:pPr>
            <w:r>
              <w:rPr>
                <w:b/>
                <w:bCs/>
                <w:szCs w:val="20"/>
              </w:rPr>
              <w:t>IS19</w:t>
            </w:r>
          </w:p>
        </w:tc>
        <w:tc>
          <w:tcPr>
            <w:tcW w:w="1701" w:type="dxa"/>
            <w:tcBorders/>
          </w:tcPr>
          <w:p>
            <w:pPr>
              <w:pStyle w:val="Contenidodelatabla"/>
              <w:spacing w:before="0" w:after="160"/>
              <w:jc w:val="center"/>
              <w:rPr>
                <w:szCs w:val="20"/>
              </w:rPr>
            </w:pPr>
            <w:r>
              <w:rPr>
                <w:szCs w:val="20"/>
              </w:rPr>
              <w:t>70</w:t>
            </w:r>
          </w:p>
        </w:tc>
        <w:tc>
          <w:tcPr>
            <w:tcW w:w="1701" w:type="dxa"/>
            <w:tcBorders/>
          </w:tcPr>
          <w:p>
            <w:pPr>
              <w:pStyle w:val="Contenidodelatabla"/>
              <w:spacing w:before="0" w:after="160"/>
              <w:jc w:val="center"/>
              <w:rPr>
                <w:szCs w:val="20"/>
              </w:rPr>
            </w:pPr>
            <w:r>
              <w:rPr>
                <w:szCs w:val="20"/>
              </w:rPr>
              <w:t>50</w:t>
            </w:r>
          </w:p>
        </w:tc>
        <w:tc>
          <w:tcPr>
            <w:tcW w:w="1701" w:type="dxa"/>
            <w:tcBorders/>
          </w:tcPr>
          <w:p>
            <w:pPr>
              <w:pStyle w:val="Contenidodelatabla"/>
              <w:spacing w:before="0" w:after="160"/>
              <w:jc w:val="center"/>
              <w:rPr>
                <w:szCs w:val="20"/>
              </w:rPr>
            </w:pPr>
            <w:r>
              <w:rPr>
                <w:szCs w:val="20"/>
              </w:rPr>
              <w:t>170</w:t>
            </w:r>
          </w:p>
        </w:tc>
        <w:tc>
          <w:tcPr>
            <w:tcW w:w="1701" w:type="dxa"/>
            <w:tcBorders/>
          </w:tcPr>
          <w:p>
            <w:pPr>
              <w:pStyle w:val="Contenidodelatabla"/>
              <w:spacing w:before="0" w:after="160"/>
              <w:jc w:val="center"/>
              <w:rPr>
                <w:szCs w:val="20"/>
              </w:rPr>
            </w:pPr>
            <w:r>
              <w:rPr>
                <w:szCs w:val="20"/>
              </w:rPr>
              <w:t>150</w:t>
            </w:r>
          </w:p>
        </w:tc>
      </w:tr>
      <w:tr>
        <w:trPr/>
        <w:tc>
          <w:tcPr>
            <w:tcW w:w="1700" w:type="dxa"/>
            <w:tcBorders/>
          </w:tcPr>
          <w:p>
            <w:pPr>
              <w:pStyle w:val="Contenidodelatabla"/>
              <w:spacing w:before="0" w:after="160"/>
              <w:jc w:val="start"/>
              <w:rPr>
                <w:b/>
                <w:bCs/>
                <w:szCs w:val="20"/>
              </w:rPr>
            </w:pPr>
            <w:r>
              <w:rPr>
                <w:b/>
                <w:bCs/>
                <w:szCs w:val="20"/>
              </w:rPr>
              <w:t>IS16</w:t>
            </w:r>
          </w:p>
        </w:tc>
        <w:tc>
          <w:tcPr>
            <w:tcW w:w="1701" w:type="dxa"/>
            <w:tcBorders/>
          </w:tcPr>
          <w:p>
            <w:pPr>
              <w:pStyle w:val="Contenidodelatabla"/>
              <w:spacing w:before="0" w:after="160"/>
              <w:jc w:val="center"/>
              <w:rPr>
                <w:szCs w:val="20"/>
              </w:rPr>
            </w:pPr>
            <w:r>
              <w:rPr>
                <w:szCs w:val="20"/>
              </w:rPr>
              <w:t>85</w:t>
            </w:r>
          </w:p>
        </w:tc>
        <w:tc>
          <w:tcPr>
            <w:tcW w:w="1701" w:type="dxa"/>
            <w:tcBorders/>
          </w:tcPr>
          <w:p>
            <w:pPr>
              <w:pStyle w:val="Contenidodelatabla"/>
              <w:spacing w:before="0" w:after="160"/>
              <w:jc w:val="center"/>
              <w:rPr>
                <w:szCs w:val="20"/>
              </w:rPr>
            </w:pPr>
            <w:r>
              <w:rPr>
                <w:szCs w:val="20"/>
              </w:rPr>
              <w:t>60</w:t>
            </w:r>
          </w:p>
        </w:tc>
        <w:tc>
          <w:tcPr>
            <w:tcW w:w="1701" w:type="dxa"/>
            <w:tcBorders/>
          </w:tcPr>
          <w:p>
            <w:pPr>
              <w:pStyle w:val="Contenidodelatabla"/>
              <w:spacing w:before="0" w:after="160"/>
              <w:jc w:val="center"/>
              <w:rPr>
                <w:szCs w:val="20"/>
              </w:rPr>
            </w:pPr>
            <w:r>
              <w:rPr>
                <w:szCs w:val="20"/>
              </w:rPr>
              <w:t>180</w:t>
            </w:r>
          </w:p>
        </w:tc>
        <w:tc>
          <w:tcPr>
            <w:tcW w:w="1701" w:type="dxa"/>
            <w:tcBorders/>
          </w:tcPr>
          <w:p>
            <w:pPr>
              <w:pStyle w:val="Contenidodelatabla"/>
              <w:spacing w:before="0" w:after="160"/>
              <w:jc w:val="center"/>
              <w:rPr>
                <w:szCs w:val="20"/>
              </w:rPr>
            </w:pPr>
            <w:r>
              <w:rPr>
                <w:szCs w:val="20"/>
              </w:rPr>
              <w:t>160</w:t>
            </w:r>
          </w:p>
        </w:tc>
      </w:tr>
      <w:tr>
        <w:trPr/>
        <w:tc>
          <w:tcPr>
            <w:tcW w:w="1700" w:type="dxa"/>
            <w:tcBorders>
              <w:bottom w:val="single" w:sz="6" w:space="0" w:color="000000"/>
            </w:tcBorders>
          </w:tcPr>
          <w:p>
            <w:pPr>
              <w:pStyle w:val="Contenidodelatabla"/>
              <w:spacing w:before="0" w:after="160"/>
              <w:jc w:val="start"/>
              <w:rPr>
                <w:b/>
                <w:bCs/>
                <w:szCs w:val="20"/>
              </w:rPr>
            </w:pPr>
            <w:r>
              <w:rPr>
                <w:b/>
                <w:bCs/>
                <w:szCs w:val="20"/>
              </w:rPr>
              <w:t>IS13</w:t>
            </w:r>
          </w:p>
        </w:tc>
        <w:tc>
          <w:tcPr>
            <w:tcW w:w="1701" w:type="dxa"/>
            <w:tcBorders>
              <w:bottom w:val="single" w:sz="6" w:space="0" w:color="000000"/>
            </w:tcBorders>
          </w:tcPr>
          <w:p>
            <w:pPr>
              <w:pStyle w:val="Contenidodelatabla"/>
              <w:spacing w:before="0" w:after="160"/>
              <w:jc w:val="center"/>
              <w:rPr>
                <w:szCs w:val="20"/>
              </w:rPr>
            </w:pPr>
            <w:r>
              <w:rPr>
                <w:szCs w:val="20"/>
              </w:rPr>
              <w:t>95</w:t>
            </w:r>
          </w:p>
        </w:tc>
        <w:tc>
          <w:tcPr>
            <w:tcW w:w="1701" w:type="dxa"/>
            <w:tcBorders>
              <w:bottom w:val="single" w:sz="6" w:space="0" w:color="000000"/>
            </w:tcBorders>
          </w:tcPr>
          <w:p>
            <w:pPr>
              <w:pStyle w:val="Contenidodelatabla"/>
              <w:spacing w:before="0" w:after="160"/>
              <w:jc w:val="center"/>
              <w:rPr>
                <w:szCs w:val="20"/>
              </w:rPr>
            </w:pPr>
            <w:r>
              <w:rPr>
                <w:szCs w:val="20"/>
              </w:rPr>
              <w:t>70</w:t>
            </w:r>
          </w:p>
        </w:tc>
        <w:tc>
          <w:tcPr>
            <w:tcW w:w="1701" w:type="dxa"/>
            <w:tcBorders>
              <w:bottom w:val="single" w:sz="6" w:space="0" w:color="000000"/>
            </w:tcBorders>
          </w:tcPr>
          <w:p>
            <w:pPr>
              <w:pStyle w:val="Contenidodelatabla"/>
              <w:spacing w:before="0" w:after="160"/>
              <w:jc w:val="center"/>
              <w:rPr>
                <w:szCs w:val="20"/>
              </w:rPr>
            </w:pPr>
            <w:r>
              <w:rPr>
                <w:szCs w:val="20"/>
              </w:rPr>
              <w:t>185</w:t>
            </w:r>
          </w:p>
        </w:tc>
        <w:tc>
          <w:tcPr>
            <w:tcW w:w="1701" w:type="dxa"/>
            <w:tcBorders>
              <w:bottom w:val="single" w:sz="6" w:space="0" w:color="000000"/>
            </w:tcBorders>
          </w:tcPr>
          <w:p>
            <w:pPr>
              <w:pStyle w:val="Contenidodelatabla"/>
              <w:spacing w:before="0" w:after="160"/>
              <w:jc w:val="center"/>
              <w:rPr>
                <w:szCs w:val="20"/>
              </w:rPr>
            </w:pPr>
            <w:r>
              <w:rPr>
                <w:szCs w:val="20"/>
              </w:rPr>
              <w:t>165</w:t>
            </w:r>
          </w:p>
        </w:tc>
      </w:tr>
    </w:tbl>
    <w:p>
      <w:pPr>
        <w:pStyle w:val="Normal"/>
        <w:jc w:val="both"/>
        <w:rPr>
          <w:rFonts w:ascii="Poppins" w:hAnsi="Poppins"/>
        </w:rPr>
      </w:pPr>
      <w:r>
        <w:rPr>
          <w:rFonts w:ascii="Poppins" w:hAnsi="Poppins"/>
          <w:b w:val="false"/>
          <w:bCs w:val="false"/>
          <w:sz w:val="20"/>
          <w:szCs w:val="20"/>
        </w:rPr>
      </w:r>
    </w:p>
    <w:p>
      <w:pPr>
        <w:pStyle w:val="Normal"/>
        <w:jc w:val="both"/>
        <w:rPr>
          <w:rFonts w:ascii="Poppins" w:hAnsi="Poppins"/>
          <w:b w:val="false"/>
          <w:bCs w:val="false"/>
          <w:sz w:val="20"/>
          <w:szCs w:val="20"/>
        </w:rPr>
      </w:pPr>
      <w:r>
        <w:rPr>
          <w:rFonts w:ascii="Poppins" w:hAnsi="Poppins"/>
          <w:b w:val="false"/>
          <w:bCs w:val="false"/>
          <w:sz w:val="20"/>
          <w:szCs w:val="20"/>
        </w:rPr>
        <w:t xml:space="preserve">Para el resto de parámetros se toman valores </w:t>
      </w:r>
      <w:r>
        <w:rPr>
          <w:rFonts w:ascii="Poppins" w:hAnsi="Poppins"/>
          <w:b w:val="false"/>
          <w:bCs w:val="false"/>
          <w:sz w:val="20"/>
          <w:szCs w:val="20"/>
        </w:rPr>
        <w:t>de</w:t>
      </w:r>
      <w:r>
        <w:rPr>
          <w:rFonts w:ascii="Poppins" w:hAnsi="Poppins"/>
          <w:b w:val="false"/>
          <w:bCs w:val="false"/>
          <w:sz w:val="20"/>
          <w:szCs w:val="20"/>
        </w:rPr>
        <w:t xml:space="preserve"> área basimétrica objetivo </w:t>
      </w:r>
      <w:r>
        <w:rPr>
          <w:rFonts w:ascii="Poppins" w:hAnsi="Poppins"/>
          <w:b w:val="false"/>
          <w:bCs w:val="false"/>
          <w:sz w:val="20"/>
          <w:szCs w:val="20"/>
        </w:rPr>
        <w:t>entre</w:t>
      </w:r>
      <w:r>
        <w:rPr>
          <w:rFonts w:ascii="Poppins" w:hAnsi="Poppins"/>
          <w:b w:val="false"/>
          <w:bCs w:val="false"/>
          <w:sz w:val="20"/>
          <w:szCs w:val="20"/>
        </w:rPr>
        <w:t xml:space="preserve"> 20 </w:t>
      </w:r>
      <w:r>
        <w:rPr>
          <w:rFonts w:ascii="Poppins" w:hAnsi="Poppins"/>
          <w:b w:val="false"/>
          <w:bCs w:val="false"/>
          <w:sz w:val="20"/>
          <w:szCs w:val="20"/>
        </w:rPr>
        <w:t>y 40</w:t>
      </w:r>
      <w:r>
        <w:rPr>
          <w:rFonts w:ascii="Poppins" w:hAnsi="Poppins"/>
          <w:b w:val="false"/>
          <w:bCs w:val="false"/>
          <w:sz w:val="20"/>
          <w:szCs w:val="20"/>
        </w:rPr>
        <w:t xml:space="preserve"> m², diámetro máximo 60.5 cm, peso de la intervencón 0,20 y rotación 10 años.</w:t>
      </w:r>
    </w:p>
    <w:p>
      <w:pPr>
        <w:pStyle w:val="Normal"/>
        <w:ind w:hanging="0" w:start="567" w:end="0"/>
        <w:jc w:val="both"/>
        <w:rPr>
          <w:rFonts w:ascii="Poppins" w:hAnsi="Poppins"/>
          <w:b/>
          <w:bCs/>
          <w:sz w:val="20"/>
          <w:szCs w:val="20"/>
        </w:rPr>
      </w:pPr>
      <w:r>
        <w:rPr>
          <w:rFonts w:ascii="Poppins" w:hAnsi="Poppins"/>
          <w:b/>
          <w:bCs/>
          <w:sz w:val="20"/>
          <w:szCs w:val="20"/>
        </w:rPr>
      </w:r>
    </w:p>
    <w:p>
      <w:pPr>
        <w:pStyle w:val="Normal"/>
        <w:ind w:hanging="0" w:start="567" w:end="0"/>
        <w:jc w:val="both"/>
        <w:rPr>
          <w:rFonts w:ascii="Poppins" w:hAnsi="Poppins"/>
          <w:b/>
          <w:bCs/>
          <w:sz w:val="20"/>
          <w:szCs w:val="20"/>
          <w:u w:val="none"/>
        </w:rPr>
      </w:pPr>
      <w:r>
        <w:rPr>
          <w:rFonts w:ascii="Poppins" w:hAnsi="Poppins"/>
          <w:b/>
          <w:bCs/>
          <w:sz w:val="20"/>
          <w:szCs w:val="20"/>
          <w:u w:val="none"/>
        </w:rPr>
        <w:t>Escenarios analizados:</w:t>
      </w:r>
    </w:p>
    <w:p>
      <w:pPr>
        <w:pStyle w:val="Normal"/>
        <w:numPr>
          <w:ilvl w:val="0"/>
          <w:numId w:val="12"/>
        </w:numPr>
        <w:jc w:val="both"/>
        <w:rPr>
          <w:rFonts w:ascii="Poppins" w:hAnsi="Poppins"/>
          <w:b w:val="false"/>
          <w:bCs w:val="false"/>
          <w:sz w:val="20"/>
          <w:szCs w:val="20"/>
        </w:rPr>
      </w:pPr>
      <w:r>
        <w:rPr>
          <w:rFonts w:ascii="Poppins" w:hAnsi="Poppins"/>
          <w:b w:val="false"/>
          <w:bCs w:val="false"/>
          <w:sz w:val="20"/>
          <w:szCs w:val="20"/>
        </w:rPr>
        <w:t xml:space="preserve">A. </w:t>
      </w:r>
      <w:r>
        <w:rPr>
          <w:rFonts w:ascii="Poppins" w:hAnsi="Poppins"/>
          <w:b w:val="false"/>
          <w:bCs w:val="false"/>
          <w:sz w:val="20"/>
          <w:szCs w:val="20"/>
        </w:rPr>
        <w:t>Zonas regeneradas en los años 35-70</w:t>
      </w:r>
    </w:p>
    <w:p>
      <w:pPr>
        <w:pStyle w:val="Normal"/>
        <w:numPr>
          <w:ilvl w:val="0"/>
          <w:numId w:val="12"/>
        </w:numPr>
        <w:jc w:val="both"/>
        <w:rPr>
          <w:rFonts w:ascii="Poppins" w:hAnsi="Poppins"/>
          <w:b w:val="false"/>
          <w:bCs w:val="false"/>
          <w:sz w:val="20"/>
          <w:szCs w:val="20"/>
        </w:rPr>
      </w:pPr>
      <w:r>
        <w:rPr>
          <w:rFonts w:ascii="Poppins" w:hAnsi="Poppins"/>
          <w:b w:val="false"/>
          <w:bCs w:val="false"/>
          <w:sz w:val="20"/>
          <w:szCs w:val="20"/>
        </w:rPr>
        <w:t>B.</w:t>
      </w:r>
      <w:r>
        <w:rPr>
          <w:rFonts w:ascii="Poppins" w:hAnsi="Poppins"/>
          <w:b w:val="false"/>
          <w:bCs w:val="false"/>
          <w:sz w:val="20"/>
          <w:szCs w:val="20"/>
        </w:rPr>
        <w:t xml:space="preserve"> Zonas regeneradas en los años 1970-2000</w:t>
      </w:r>
    </w:p>
    <w:p>
      <w:pPr>
        <w:pStyle w:val="Normal"/>
        <w:numPr>
          <w:ilvl w:val="0"/>
          <w:numId w:val="12"/>
        </w:numPr>
        <w:jc w:val="both"/>
        <w:rPr>
          <w:rFonts w:ascii="Poppins" w:hAnsi="Poppins"/>
          <w:b w:val="false"/>
          <w:bCs w:val="false"/>
          <w:sz w:val="20"/>
          <w:szCs w:val="20"/>
        </w:rPr>
      </w:pPr>
      <w:r>
        <w:rPr>
          <w:rFonts w:ascii="Poppins" w:hAnsi="Poppins"/>
          <w:b w:val="false"/>
          <w:bCs w:val="false"/>
          <w:sz w:val="20"/>
          <w:szCs w:val="20"/>
        </w:rPr>
        <w:t>C. Zonas en proceso de regeneración en diferentes fases</w:t>
      </w:r>
    </w:p>
    <w:p>
      <w:pPr>
        <w:pStyle w:val="Normal"/>
        <w:numPr>
          <w:ilvl w:val="0"/>
          <w:numId w:val="12"/>
        </w:numPr>
        <w:jc w:val="both"/>
        <w:rPr>
          <w:rFonts w:ascii="Poppins" w:hAnsi="Poppins"/>
          <w:b w:val="false"/>
          <w:bCs w:val="false"/>
          <w:sz w:val="20"/>
          <w:szCs w:val="20"/>
        </w:rPr>
      </w:pPr>
      <w:r>
        <w:rPr>
          <w:rFonts w:ascii="Poppins" w:hAnsi="Poppins"/>
          <w:b w:val="false"/>
          <w:bCs w:val="false"/>
          <w:sz w:val="20"/>
          <w:szCs w:val="20"/>
        </w:rPr>
        <w:t>D. Zonas en las que no se han iniciado procesos de regeneración controlada a lo largo del pasado siglo</w:t>
      </w:r>
    </w:p>
    <w:p>
      <w:pPr>
        <w:pStyle w:val="Normal"/>
        <w:jc w:val="both"/>
        <w:rPr/>
      </w:pPr>
      <w:r>
        <w:rPr/>
      </w:r>
    </w:p>
    <w:p>
      <w:pPr>
        <w:pStyle w:val="Heading3"/>
        <w:ind w:hanging="0" w:start="0"/>
        <w:rPr/>
      </w:pPr>
      <w:bookmarkStart w:id="22" w:name="__RefHeading___Toc6969_2408206252"/>
      <w:bookmarkEnd w:id="22"/>
      <w:r>
        <w:rPr/>
        <w:t>Escenario</w:t>
      </w:r>
      <w:r>
        <w:rPr/>
        <w:t>s</w:t>
      </w:r>
      <w:r>
        <w:rPr/>
        <w:t xml:space="preserve"> de no gestión</w:t>
      </w:r>
      <w:r>
        <w:rPr/>
        <w:t>.</w:t>
      </w:r>
    </w:p>
    <w:p>
      <w:pPr>
        <w:pStyle w:val="Normal"/>
        <w:ind w:hanging="0" w:start="567" w:end="0"/>
        <w:jc w:val="both"/>
        <w:rPr>
          <w:rFonts w:ascii="Poppins" w:hAnsi="Poppins"/>
          <w:b w:val="false"/>
          <w:bCs w:val="false"/>
          <w:sz w:val="20"/>
          <w:szCs w:val="20"/>
        </w:rPr>
      </w:pPr>
      <w:r>
        <w:rPr>
          <w:rFonts w:ascii="Poppins" w:hAnsi="Poppins"/>
          <w:b w:val="false"/>
          <w:bCs w:val="false"/>
          <w:sz w:val="20"/>
          <w:szCs w:val="20"/>
        </w:rPr>
        <w:t xml:space="preserve">Se aplica el modelo teórico de mortalidad por competencia junto con la estimación de mortalidad por otras causas deducido de los datos del IFN3 e IFN4. Se plantea un escenario para </w:t>
      </w:r>
      <w:r>
        <w:rPr>
          <w:rFonts w:ascii="Poppins" w:hAnsi="Poppins"/>
          <w:b w:val="false"/>
          <w:bCs w:val="false"/>
          <w:sz w:val="20"/>
          <w:szCs w:val="20"/>
        </w:rPr>
        <w:t>cada</w:t>
      </w:r>
      <w:r>
        <w:rPr>
          <w:rFonts w:ascii="Poppins" w:hAnsi="Poppins"/>
          <w:b w:val="false"/>
          <w:bCs w:val="false"/>
          <w:sz w:val="20"/>
          <w:szCs w:val="20"/>
        </w:rPr>
        <w:t xml:space="preserve"> calidad de estación.</w:t>
      </w:r>
    </w:p>
    <w:p>
      <w:pPr>
        <w:pStyle w:val="Normal"/>
        <w:jc w:val="both"/>
        <w:rPr/>
      </w:pPr>
      <w:r>
        <w:rPr/>
      </w:r>
      <w:r>
        <w:br w:type="page"/>
      </w:r>
    </w:p>
    <w:p>
      <w:pPr>
        <w:pStyle w:val="Heading2"/>
        <w:ind w:hanging="0" w:start="0"/>
        <w:rPr/>
      </w:pPr>
      <w:bookmarkStart w:id="23" w:name="__RefHeading___Toc5411_483220859_Copia_4"/>
      <w:bookmarkEnd w:id="23"/>
      <w:r>
        <w:rPr/>
        <w:t>Comparación con datos reales: ordenaciones y ensayos de claras</w:t>
      </w:r>
    </w:p>
    <w:p>
      <w:pPr>
        <w:pStyle w:val="Normal"/>
        <w:rPr/>
      </w:pPr>
      <w:r>
        <w:rPr/>
        <w:t>Para valorar la verosimilitud de los escenarios planteados, el Departamento de Medio Ambiente y Desarrollo Rural del Gobierno de Navarra ha facilitado una base de datos con información dasocrática de montes de haya ordenados. Se han filtrado los registros bajo el epígrafe “Masas adultas susceptibles de claras” porque cuentan con los inventarios más fiables. Hay que indicar que la edad asignada a los inventarios es aproximada porque la base de datos recoge habitualmente un rango de edades asociado a la ordenación. Por lo tanto se deben observar estos datos como una aproximación.</w:t>
      </w:r>
    </w:p>
    <w:p>
      <w:pPr>
        <w:pStyle w:val="Normal"/>
        <w:rPr/>
      </w:pPr>
      <w:r>
        <w:rPr/>
        <w:t xml:space="preserve">También han aportado los resultados del seguimiento de los ensayo de claras establecidos en Navarra </w:t>
      </w:r>
      <w:r>
        <w:rPr/>
        <w:t>(Madrigal et al., 1992)</w:t>
      </w:r>
      <w:r>
        <w:rPr/>
        <w:t xml:space="preserve">, </w:t>
      </w:r>
      <w:r>
        <w:rPr/>
        <w:t>(Gobierno de Navarra et al., n.d.)</w:t>
      </w:r>
      <w:r>
        <w:rPr/>
        <w:t>. Se han empleado los datos dasocráticos antes de la clara en dos intervenciones en las tres localizaciones del ensayo: Legua Acotada, Aralar y Txangoa. Los tratamientos son</w:t>
      </w:r>
    </w:p>
    <w:p>
      <w:pPr>
        <w:pStyle w:val="Normal"/>
        <w:numPr>
          <w:ilvl w:val="0"/>
          <w:numId w:val="13"/>
        </w:numPr>
        <w:rPr/>
      </w:pPr>
      <w:r>
        <w:rPr/>
        <w:t>Tratamiento A: Testigo sin tratamiento</w:t>
      </w:r>
    </w:p>
    <w:p>
      <w:pPr>
        <w:pStyle w:val="Normal"/>
        <w:numPr>
          <w:ilvl w:val="0"/>
          <w:numId w:val="13"/>
        </w:numPr>
        <w:rPr/>
      </w:pPr>
      <w:r>
        <w:rPr/>
        <w:t>Tratamiento B: Clara baja moderada</w:t>
      </w:r>
    </w:p>
    <w:p>
      <w:pPr>
        <w:pStyle w:val="Normal"/>
        <w:numPr>
          <w:ilvl w:val="0"/>
          <w:numId w:val="13"/>
        </w:numPr>
        <w:rPr/>
      </w:pPr>
      <w:r>
        <w:rPr/>
        <w:t>Tratamiento C: Clara baja fuerte, incluso mixta</w:t>
      </w:r>
    </w:p>
    <w:p>
      <w:pPr>
        <w:pStyle w:val="Normal"/>
        <w:numPr>
          <w:ilvl w:val="0"/>
          <w:numId w:val="13"/>
        </w:numPr>
        <w:rPr/>
      </w:pPr>
      <w:r>
        <w:rPr/>
        <w:t>Tratamiento D: Clara mixta con selección de árboles de porvenir</w:t>
      </w:r>
    </w:p>
    <w:p>
      <w:pPr>
        <w:pStyle w:val="Normal"/>
        <w:rPr/>
      </w:pPr>
      <w:r>
        <w:rPr/>
      </w:r>
      <w:bookmarkStart w:id="24" w:name="__RefHeading___Toc5413_483220859_Copia_3"/>
      <w:bookmarkStart w:id="25" w:name="__RefHeading___Toc5413_483220859_Copia_3"/>
      <w:bookmarkEnd w:id="25"/>
      <w:r>
        <w:br w:type="page"/>
      </w:r>
    </w:p>
    <w:p>
      <w:pPr>
        <w:pStyle w:val="Heading1"/>
        <w:ind w:hanging="0" w:start="0"/>
        <w:rPr/>
      </w:pPr>
      <w:bookmarkStart w:id="26" w:name="__RefHeading___Toc5439_483220859_Copia_1"/>
      <w:bookmarkStart w:id="27" w:name="_Toc110948151_Copia_1"/>
      <w:bookmarkStart w:id="28" w:name="_Toc115357143_Copia_1"/>
      <w:bookmarkEnd w:id="26"/>
      <w:r>
        <w:rPr/>
        <w:t>R</w:t>
      </w:r>
      <w:bookmarkEnd w:id="27"/>
      <w:bookmarkEnd w:id="28"/>
      <w:r>
        <w:rPr/>
        <w:t>ESULTADOS</w:t>
      </w:r>
    </w:p>
    <w:p>
      <w:pPr>
        <w:pStyle w:val="Heading2"/>
        <w:ind w:hanging="0" w:start="0"/>
        <w:rPr/>
      </w:pPr>
      <w:bookmarkStart w:id="29" w:name="__RefHeading___Toc6971_2408206252"/>
      <w:bookmarkEnd w:id="29"/>
      <w:r>
        <w:rPr/>
        <w:t>Modelos para la simulación de monte regular</w:t>
      </w:r>
    </w:p>
    <w:p>
      <w:pPr>
        <w:pStyle w:val="Normal"/>
        <w:jc w:val="both"/>
        <w:rPr/>
      </w:pPr>
      <w:r>
        <w:rPr/>
      </w:r>
    </w:p>
    <w:p>
      <w:pPr>
        <w:pStyle w:val="Heading3"/>
        <w:ind w:hanging="0" w:start="0"/>
        <w:rPr/>
      </w:pPr>
      <w:bookmarkStart w:id="30" w:name="__RefHeading___Toc6973_2408206252"/>
      <w:bookmarkEnd w:id="30"/>
      <w:r>
        <w:rPr/>
        <w:t>Modelo de mortalidad dependiente de la densidad</w:t>
      </w:r>
    </w:p>
    <w:p>
      <w:pPr>
        <w:pStyle w:val="Normal"/>
        <w:jc w:val="both"/>
        <w:rPr/>
      </w:pPr>
      <w:r>
        <w:rPr/>
        <w:t xml:space="preserve">El modelo </w:t>
      </w:r>
      <w:r>
        <w:rPr/>
        <w:t xml:space="preserve">ajustado es una transformación logarítmica del modelo original, </w:t>
      </w:r>
      <w:r>
        <w:rPr/>
        <w:t>SFA (stochastic frontier analysis)</w:t>
      </w:r>
      <w:r>
        <w:rPr/>
        <w:t xml:space="preserve"> con la forma</w:t>
      </w:r>
    </w:p>
    <w:p>
      <w:pPr>
        <w:pStyle w:val="Normal"/>
        <w:tabs>
          <w:tab w:val="clear" w:pos="709"/>
          <w:tab w:val="left" w:pos="1150" w:leader="none"/>
          <w:tab w:val="center" w:pos="7110" w:leader="none"/>
        </w:tabs>
        <w:jc w:val="both"/>
        <w:rPr>
          <w:rFonts w:ascii="Poppins" w:hAnsi="Poppins"/>
        </w:rPr>
      </w:pPr>
      <w:r>
        <w:rPr>
          <w:rFonts w:ascii="Poppins" w:hAnsi="Poppins"/>
        </w:rPr>
        <w:tab/>
        <w:t>lnY</w:t>
      </w:r>
      <w:r>
        <w:rPr>
          <w:rFonts w:ascii="Poppins" w:hAnsi="Poppins"/>
          <w:vertAlign w:val="subscript"/>
        </w:rPr>
        <w:t>i</w:t>
      </w:r>
      <w:r>
        <w:rPr>
          <w:rFonts w:ascii="Poppins" w:hAnsi="Poppins"/>
        </w:rPr>
        <w:t xml:space="preserve"> = lnA + </w:t>
      </w:r>
      <w:r>
        <w:rPr>
          <w:rFonts w:ascii="Poppins" w:hAnsi="Poppins"/>
          <w:b w:val="false"/>
          <w:bCs w:val="false"/>
          <w:sz w:val="28"/>
          <w:szCs w:val="28"/>
        </w:rPr>
        <w:t>Σ</w:t>
      </w:r>
      <w:r>
        <w:rPr>
          <w:rFonts w:ascii="Poppins" w:hAnsi="Poppins"/>
          <w:i/>
          <w:iCs/>
        </w:rPr>
        <w:t>β</w:t>
      </w:r>
      <w:r>
        <w:rPr>
          <w:rFonts w:ascii="Poppins" w:hAnsi="Poppins"/>
          <w:vertAlign w:val="subscript"/>
        </w:rPr>
        <w:t>k</w:t>
      </w:r>
      <w:r>
        <w:rPr>
          <w:rFonts w:ascii="Poppins" w:hAnsi="Poppins"/>
        </w:rPr>
        <w:t>X</w:t>
      </w:r>
      <w:r>
        <w:rPr>
          <w:rFonts w:ascii="Poppins" w:hAnsi="Poppins"/>
          <w:vertAlign w:val="subscript"/>
        </w:rPr>
        <w:t>k</w:t>
      </w:r>
      <w:r>
        <w:rPr>
          <w:rFonts w:ascii="Poppins" w:hAnsi="Poppins"/>
        </w:rPr>
        <w:t xml:space="preserve"> + </w:t>
      </w:r>
      <w:r>
        <w:rPr>
          <w:rFonts w:ascii="Poppins" w:hAnsi="Poppins"/>
          <w:i/>
          <w:iCs/>
          <w:sz w:val="24"/>
          <w:szCs w:val="24"/>
        </w:rPr>
        <w:t>ε</w:t>
      </w:r>
      <w:r>
        <w:rPr>
          <w:rFonts w:ascii="Poppins" w:hAnsi="Poppins"/>
          <w:vertAlign w:val="subscript"/>
        </w:rPr>
        <w:t xml:space="preserve">i </w:t>
        <w:tab/>
      </w:r>
      <w:r>
        <w:rPr>
          <w:rFonts w:ascii="Poppins" w:hAnsi="Poppins"/>
          <w:position w:val="0"/>
          <w:sz w:val="20"/>
          <w:vertAlign w:val="baseline"/>
        </w:rPr>
        <w:t>(</w:t>
      </w:r>
      <w:r>
        <w:rPr>
          <w:rFonts w:ascii="Poppins" w:hAnsi="Poppins"/>
          <w:position w:val="0"/>
          <w:sz w:val="20"/>
          <w:vertAlign w:val="baseline"/>
        </w:rPr>
        <w:fldChar w:fldCharType="begin"/>
      </w:r>
      <w:r>
        <w:rPr>
          <w:vertAlign w:val="baseline"/>
          <w:position w:val="0"/>
          <w:sz w:val="20"/>
          <w:rFonts w:ascii="Poppins" w:hAnsi="Poppins"/>
        </w:rPr>
        <w:instrText xml:space="preserve"> SEQ ecuaciones \* ARABIC </w:instrText>
      </w:r>
      <w:r>
        <w:rPr>
          <w:vertAlign w:val="baseline"/>
          <w:position w:val="0"/>
          <w:sz w:val="20"/>
          <w:rFonts w:ascii="Poppins" w:hAnsi="Poppins"/>
        </w:rPr>
        <w:fldChar w:fldCharType="separate"/>
      </w:r>
      <w:r>
        <w:rPr>
          <w:vertAlign w:val="baseline"/>
          <w:position w:val="0"/>
          <w:sz w:val="20"/>
          <w:rFonts w:ascii="Poppins" w:hAnsi="Poppins"/>
        </w:rPr>
        <w:t>3.1</w:t>
      </w:r>
      <w:r>
        <w:rPr>
          <w:vertAlign w:val="baseline"/>
          <w:position w:val="0"/>
          <w:sz w:val="20"/>
          <w:rFonts w:ascii="Poppins" w:hAnsi="Poppins"/>
        </w:rPr>
        <w:fldChar w:fldCharType="end"/>
      </w:r>
      <w:r>
        <w:rPr>
          <w:rFonts w:ascii="Poppins" w:hAnsi="Poppins"/>
          <w:position w:val="0"/>
          <w:sz w:val="20"/>
          <w:vertAlign w:val="baseline"/>
        </w:rPr>
        <w:t>)</w:t>
      </w:r>
    </w:p>
    <w:p>
      <w:pPr>
        <w:pStyle w:val="Normal"/>
        <w:tabs>
          <w:tab w:val="clear" w:pos="709"/>
          <w:tab w:val="left" w:pos="1150" w:leader="none"/>
          <w:tab w:val="center" w:pos="7110" w:leader="none"/>
        </w:tabs>
        <w:jc w:val="both"/>
        <w:rPr>
          <w:position w:val="0"/>
          <w:sz w:val="22"/>
          <w:vertAlign w:val="baseline"/>
        </w:rPr>
      </w:pPr>
      <w:r>
        <w:rPr>
          <w:rFonts w:ascii="Poppins" w:hAnsi="Poppins"/>
        </w:rPr>
      </w:r>
    </w:p>
    <w:p>
      <w:pPr>
        <w:pStyle w:val="Normal"/>
        <w:tabs>
          <w:tab w:val="clear" w:pos="709"/>
          <w:tab w:val="left" w:pos="7100" w:leader="none"/>
        </w:tabs>
        <w:jc w:val="both"/>
        <w:rPr>
          <w:rFonts w:ascii="Poppins" w:hAnsi="Poppins"/>
          <w:i w:val="false"/>
          <w:i w:val="false"/>
          <w:iCs w:val="false"/>
          <w:sz w:val="20"/>
          <w:szCs w:val="20"/>
        </w:rPr>
      </w:pPr>
      <w:r>
        <w:rPr>
          <w:rFonts w:ascii="Poppins" w:hAnsi="Poppins"/>
          <w:i w:val="false"/>
          <w:iCs w:val="false"/>
          <w:sz w:val="20"/>
          <w:szCs w:val="20"/>
        </w:rPr>
        <w:t>Donde Y</w:t>
      </w:r>
      <w:r>
        <w:rPr>
          <w:rFonts w:ascii="Poppins" w:hAnsi="Poppins"/>
          <w:i w:val="false"/>
          <w:iCs w:val="false"/>
          <w:sz w:val="20"/>
          <w:szCs w:val="20"/>
          <w:vertAlign w:val="subscript"/>
        </w:rPr>
        <w:t>i</w:t>
      </w:r>
      <w:r>
        <w:rPr>
          <w:rFonts w:ascii="Poppins" w:hAnsi="Poppins"/>
          <w:i w:val="false"/>
          <w:iCs w:val="false"/>
          <w:sz w:val="20"/>
          <w:szCs w:val="20"/>
        </w:rPr>
        <w:t xml:space="preserve"> es la densidad de la parcela i, X</w:t>
      </w:r>
      <w:r>
        <w:rPr>
          <w:rFonts w:ascii="Poppins" w:hAnsi="Poppins"/>
          <w:i w:val="false"/>
          <w:iCs w:val="false"/>
          <w:sz w:val="20"/>
          <w:szCs w:val="20"/>
          <w:vertAlign w:val="subscript"/>
        </w:rPr>
        <w:t>k</w:t>
      </w:r>
      <w:r>
        <w:rPr>
          <w:rFonts w:ascii="Poppins" w:hAnsi="Poppins"/>
          <w:i w:val="false"/>
          <w:iCs w:val="false"/>
          <w:sz w:val="20"/>
          <w:szCs w:val="20"/>
        </w:rPr>
        <w:t xml:space="preserve"> son las variables independientes, en este caso el diámetro medio cuadrático (Dg), A y </w:t>
      </w:r>
      <w:r>
        <w:rPr>
          <w:rFonts w:ascii="Poppins" w:hAnsi="Poppins"/>
          <w:i/>
          <w:iCs/>
          <w:sz w:val="20"/>
          <w:szCs w:val="20"/>
        </w:rPr>
        <w:t>β</w:t>
      </w:r>
      <w:r>
        <w:rPr>
          <w:rFonts w:ascii="Poppins" w:hAnsi="Poppins"/>
          <w:i w:val="false"/>
          <w:iCs w:val="false"/>
          <w:sz w:val="20"/>
          <w:szCs w:val="20"/>
          <w:vertAlign w:val="subscript"/>
        </w:rPr>
        <w:t>k</w:t>
      </w:r>
      <w:r>
        <w:rPr>
          <w:rFonts w:ascii="Poppins" w:hAnsi="Poppins"/>
          <w:i w:val="false"/>
          <w:iCs w:val="false"/>
          <w:sz w:val="20"/>
          <w:szCs w:val="20"/>
        </w:rPr>
        <w:t xml:space="preserve"> son los parámetros a ajustar. El término </w:t>
      </w:r>
      <w:r>
        <w:rPr>
          <w:rFonts w:ascii="Poppins" w:hAnsi="Poppins"/>
          <w:i/>
          <w:iCs/>
          <w:sz w:val="24"/>
          <w:szCs w:val="24"/>
        </w:rPr>
        <w:t>ε</w:t>
      </w:r>
      <w:r>
        <w:rPr>
          <w:rFonts w:ascii="Poppins" w:hAnsi="Poppins"/>
          <w:i w:val="false"/>
          <w:iCs w:val="false"/>
          <w:sz w:val="20"/>
          <w:szCs w:val="20"/>
          <w:vertAlign w:val="subscript"/>
        </w:rPr>
        <w:t>i</w:t>
      </w:r>
      <w:r>
        <w:rPr>
          <w:rFonts w:ascii="Poppins" w:hAnsi="Poppins"/>
          <w:i w:val="false"/>
          <w:iCs w:val="false"/>
          <w:sz w:val="20"/>
          <w:szCs w:val="20"/>
        </w:rPr>
        <w:t xml:space="preserve"> corresponde al error, compuesto de dos componentes</w:t>
      </w:r>
    </w:p>
    <w:p>
      <w:pPr>
        <w:pStyle w:val="Normal"/>
        <w:tabs>
          <w:tab w:val="clear" w:pos="709"/>
          <w:tab w:val="left" w:pos="1150" w:leader="none"/>
          <w:tab w:val="left" w:pos="7100" w:leader="none"/>
        </w:tabs>
        <w:jc w:val="both"/>
        <w:rPr>
          <w:rFonts w:ascii="Poppins" w:hAnsi="Poppins"/>
        </w:rPr>
      </w:pPr>
      <w:r>
        <w:rPr>
          <w:rFonts w:ascii="Poppins" w:hAnsi="Poppins"/>
          <w:i/>
          <w:iCs/>
          <w:sz w:val="24"/>
          <w:szCs w:val="24"/>
        </w:rPr>
        <w:tab/>
        <w:t>ε</w:t>
      </w:r>
      <w:r>
        <w:rPr>
          <w:rFonts w:ascii="Poppins" w:hAnsi="Poppins"/>
          <w:vertAlign w:val="subscript"/>
        </w:rPr>
        <w:t>i</w:t>
      </w:r>
      <w:r>
        <w:rPr>
          <w:rFonts w:ascii="Poppins" w:hAnsi="Poppins"/>
          <w:position w:val="0"/>
          <w:sz w:val="20"/>
          <w:vertAlign w:val="baseline"/>
        </w:rPr>
        <w:t xml:space="preserve"> = </w:t>
      </w:r>
      <w:r>
        <w:rPr>
          <w:rFonts w:ascii="Poppins" w:hAnsi="Poppins"/>
          <w:position w:val="0"/>
          <w:sz w:val="20"/>
          <w:vertAlign w:val="baseline"/>
        </w:rPr>
        <w:t>v</w:t>
      </w:r>
      <w:r>
        <w:rPr>
          <w:rFonts w:ascii="Poppins" w:hAnsi="Poppins"/>
          <w:vertAlign w:val="subscript"/>
        </w:rPr>
        <w:t>i</w:t>
      </w:r>
      <w:r>
        <w:rPr>
          <w:rFonts w:ascii="Poppins" w:hAnsi="Poppins"/>
          <w:position w:val="0"/>
          <w:sz w:val="20"/>
          <w:vertAlign w:val="baseline"/>
        </w:rPr>
        <w:t xml:space="preserve"> -</w:t>
      </w:r>
      <w:r>
        <w:rPr>
          <w:rFonts w:ascii="Poppins" w:hAnsi="Poppins"/>
          <w:position w:val="0"/>
          <w:sz w:val="20"/>
          <w:vertAlign w:val="baseline"/>
        </w:rPr>
        <w:t>u</w:t>
      </w:r>
      <w:r>
        <w:rPr>
          <w:rFonts w:ascii="Poppins" w:hAnsi="Poppins"/>
          <w:vertAlign w:val="subscript"/>
        </w:rPr>
        <w:t>i</w:t>
      </w:r>
      <w:r>
        <w:rPr>
          <w:rFonts w:ascii="Poppins" w:hAnsi="Poppins"/>
          <w:position w:val="0"/>
          <w:sz w:val="20"/>
          <w:vertAlign w:val="baseline"/>
        </w:rPr>
        <w:tab/>
      </w:r>
      <w:r>
        <w:rPr>
          <w:rFonts w:ascii="Poppins" w:hAnsi="Poppins"/>
          <w:position w:val="0"/>
          <w:sz w:val="20"/>
          <w:vertAlign w:val="baseline"/>
        </w:rPr>
        <w:t>(</w:t>
      </w:r>
      <w:r>
        <w:rPr>
          <w:rFonts w:ascii="Poppins" w:hAnsi="Poppins"/>
          <w:position w:val="0"/>
          <w:sz w:val="20"/>
          <w:vertAlign w:val="baseline"/>
        </w:rPr>
        <w:fldChar w:fldCharType="begin"/>
      </w:r>
      <w:r>
        <w:rPr>
          <w:vertAlign w:val="baseline"/>
          <w:position w:val="0"/>
          <w:sz w:val="20"/>
          <w:rFonts w:ascii="Poppins" w:hAnsi="Poppins"/>
        </w:rPr>
        <w:instrText xml:space="preserve"> SEQ ecuaciones \* ARABIC </w:instrText>
      </w:r>
      <w:r>
        <w:rPr>
          <w:vertAlign w:val="baseline"/>
          <w:position w:val="0"/>
          <w:sz w:val="20"/>
          <w:rFonts w:ascii="Poppins" w:hAnsi="Poppins"/>
        </w:rPr>
        <w:fldChar w:fldCharType="separate"/>
      </w:r>
      <w:r>
        <w:rPr>
          <w:vertAlign w:val="baseline"/>
          <w:position w:val="0"/>
          <w:sz w:val="20"/>
          <w:rFonts w:ascii="Poppins" w:hAnsi="Poppins"/>
        </w:rPr>
        <w:t>3.2</w:t>
      </w:r>
      <w:r>
        <w:rPr>
          <w:vertAlign w:val="baseline"/>
          <w:position w:val="0"/>
          <w:sz w:val="20"/>
          <w:rFonts w:ascii="Poppins" w:hAnsi="Poppins"/>
        </w:rPr>
        <w:fldChar w:fldCharType="end"/>
      </w:r>
      <w:r>
        <w:rPr>
          <w:rFonts w:ascii="Poppins" w:hAnsi="Poppins"/>
          <w:position w:val="0"/>
          <w:sz w:val="20"/>
          <w:vertAlign w:val="baseline"/>
        </w:rPr>
        <w:t>)</w:t>
      </w:r>
    </w:p>
    <w:p>
      <w:pPr>
        <w:pStyle w:val="Normal"/>
        <w:rPr/>
      </w:pPr>
      <w:r>
        <w:rPr>
          <w:rFonts w:ascii="Poppins" w:hAnsi="Poppins"/>
          <w:position w:val="0"/>
          <w:sz w:val="20"/>
          <w:vertAlign w:val="baseline"/>
        </w:rPr>
        <w:t>v</w:t>
      </w:r>
      <w:r>
        <w:rPr>
          <w:rFonts w:ascii="Poppins" w:hAnsi="Poppins"/>
          <w:vertAlign w:val="subscript"/>
        </w:rPr>
        <w:t>i</w:t>
      </w:r>
      <w:r>
        <w:rPr>
          <w:rFonts w:ascii="Poppins" w:hAnsi="Poppins"/>
          <w:position w:val="0"/>
          <w:sz w:val="20"/>
          <w:vertAlign w:val="baseline"/>
        </w:rPr>
        <w:t xml:space="preserve"> representa el error aleatorio y sigue una distribución normal mientras que u</w:t>
      </w:r>
      <w:r>
        <w:rPr>
          <w:rFonts w:ascii="Poppins" w:hAnsi="Poppins"/>
          <w:vertAlign w:val="subscript"/>
        </w:rPr>
        <w:t>i</w:t>
      </w:r>
      <w:r>
        <w:rPr>
          <w:rFonts w:ascii="Poppins" w:hAnsi="Poppins"/>
          <w:position w:val="0"/>
          <w:sz w:val="20"/>
          <w:vertAlign w:val="baseline"/>
        </w:rPr>
        <w:t xml:space="preserve"> sigue una distribución normal truncada a los valores positivo</w:t>
      </w:r>
      <w:r>
        <w:rPr>
          <w:rFonts w:ascii="Poppins" w:hAnsi="Poppins"/>
          <w:position w:val="0"/>
          <w:sz w:val="20"/>
          <w:vertAlign w:val="baseline"/>
        </w:rPr>
        <w:t>s</w:t>
      </w:r>
      <w:r>
        <w:rPr>
          <w:rFonts w:ascii="Poppins" w:hAnsi="Poppins"/>
          <w:position w:val="0"/>
          <w:sz w:val="20"/>
          <w:vertAlign w:val="baseline"/>
        </w:rPr>
        <w:t xml:space="preserve"> y representa la diferencia de la densidad media de la parcela con el valor límite que marca el inicio de la mortalidad por competencia. </w:t>
      </w:r>
      <w:r>
        <w:rPr>
          <w:rFonts w:ascii="Poppins" w:hAnsi="Poppins"/>
          <w:position w:val="0"/>
          <w:sz w:val="20"/>
          <w:vertAlign w:val="baseline"/>
        </w:rPr>
        <w:t xml:space="preserve">Para su ajuste se emplea la reparametrización de Battese and Corra (1977) (en </w:t>
      </w:r>
      <w:r>
        <w:rPr>
          <w:rFonts w:ascii="Poppins" w:hAnsi="Poppins"/>
          <w:position w:val="0"/>
          <w:sz w:val="20"/>
          <w:vertAlign w:val="baseline"/>
        </w:rPr>
        <w:t>(Charru et al., 2012)</w:t>
      </w:r>
      <w:r>
        <w:rPr>
          <w:rFonts w:ascii="Poppins" w:hAnsi="Poppins"/>
          <w:position w:val="0"/>
          <w:sz w:val="20"/>
          <w:vertAlign w:val="baseline"/>
        </w:rPr>
        <w:t>):</w:t>
      </w:r>
    </w:p>
    <w:p>
      <w:pPr>
        <w:pStyle w:val="Normal"/>
        <w:tabs>
          <w:tab w:val="clear" w:pos="709"/>
          <w:tab w:val="left" w:pos="7100" w:leader="none"/>
        </w:tabs>
        <w:jc w:val="both"/>
        <w:rPr>
          <w:sz w:val="28"/>
          <w:szCs w:val="28"/>
        </w:rPr>
      </w:pPr>
      <w:r>
        <w:rPr>
          <w:rFonts w:ascii="Symbol" w:hAnsi="Symbol"/>
          <w:i/>
          <w:iCs/>
          <w:position w:val="0"/>
          <w:sz w:val="28"/>
          <w:sz w:val="28"/>
          <w:szCs w:val="28"/>
          <w:vertAlign w:val="baseline"/>
        </w:rPr>
        <w:sym w:font="Symbol" w:char="3c3"/>
      </w:r>
      <w:r>
        <w:rPr>
          <w:rFonts w:ascii="Symbol" w:hAnsi="Symbol"/>
          <w:sz w:val="28"/>
          <w:szCs w:val="28"/>
          <w:vertAlign w:val="superscript"/>
        </w:rPr>
        <w:sym w:font="Symbol" w:char="32"/>
      </w:r>
      <w:r>
        <w:rPr>
          <w:rFonts w:ascii="Symbol" w:hAnsi="Symbol"/>
          <w:position w:val="0"/>
          <w:sz w:val="28"/>
          <w:sz w:val="28"/>
          <w:szCs w:val="28"/>
          <w:vertAlign w:val="baseline"/>
        </w:rPr>
        <w:sym w:font="Symbol" w:char="20"/>
        <w:sym w:font="Symbol" w:char="3d"/>
      </w:r>
      <w:r>
        <w:rPr>
          <w:rFonts w:ascii="Symbol" w:hAnsi="Symbol"/>
          <w:i/>
          <w:iCs/>
          <w:position w:val="0"/>
          <w:sz w:val="28"/>
          <w:sz w:val="28"/>
          <w:szCs w:val="28"/>
          <w:vertAlign w:val="baseline"/>
        </w:rPr>
        <w:sym w:font="Symbol" w:char="20"/>
      </w:r>
      <w:r>
        <w:rPr>
          <w:rFonts w:ascii="Symbol" w:hAnsi="Symbol"/>
          <w:i/>
          <w:iCs/>
          <w:position w:val="0"/>
          <w:sz w:val="28"/>
          <w:sz w:val="28"/>
          <w:szCs w:val="28"/>
          <w:vertAlign w:val="baseline"/>
        </w:rPr>
        <w:sym w:font="Symbol" w:char="3c3"/>
      </w:r>
      <w:r>
        <w:rPr>
          <w:rFonts w:ascii="Arial" w:hAnsi="Arial"/>
          <w:i/>
          <w:iCs/>
          <w:sz w:val="28"/>
          <w:szCs w:val="28"/>
          <w:vertAlign w:val="subscript"/>
        </w:rPr>
        <w:t>u</w:t>
      </w:r>
      <w:r>
        <w:rPr>
          <w:rFonts w:ascii="Symbol" w:hAnsi="Symbol"/>
          <w:sz w:val="28"/>
          <w:szCs w:val="28"/>
          <w:vertAlign w:val="superscript"/>
        </w:rPr>
        <w:sym w:font="Symbol" w:char="32"/>
      </w:r>
      <w:r>
        <w:rPr>
          <w:rFonts w:ascii="Symbol" w:hAnsi="Symbol"/>
          <w:position w:val="0"/>
          <w:sz w:val="28"/>
          <w:sz w:val="28"/>
          <w:szCs w:val="28"/>
          <w:vertAlign w:val="baseline"/>
        </w:rPr>
        <w:sym w:font="Symbol" w:char="20"/>
        <w:sym w:font="Symbol" w:char="2b"/>
        <w:sym w:font="Symbol" w:char="20"/>
      </w:r>
      <w:r>
        <w:rPr>
          <w:rFonts w:ascii="Symbol" w:hAnsi="Symbol"/>
          <w:i/>
          <w:iCs/>
          <w:position w:val="0"/>
          <w:sz w:val="28"/>
          <w:sz w:val="28"/>
          <w:szCs w:val="28"/>
          <w:vertAlign w:val="baseline"/>
        </w:rPr>
        <w:sym w:font="Symbol" w:char="3c3"/>
      </w:r>
      <w:r>
        <w:rPr>
          <w:rFonts w:ascii="Arial" w:hAnsi="Arial"/>
          <w:i/>
          <w:iCs/>
          <w:sz w:val="28"/>
          <w:szCs w:val="28"/>
          <w:vertAlign w:val="subscript"/>
        </w:rPr>
        <w:t>v</w:t>
      </w:r>
      <w:r>
        <w:rPr>
          <w:rFonts w:ascii="Symbol" w:hAnsi="Symbol"/>
          <w:sz w:val="28"/>
          <w:szCs w:val="28"/>
          <w:vertAlign w:val="superscript"/>
        </w:rPr>
        <w:sym w:font="Symbol" w:char="32"/>
      </w:r>
      <w:r>
        <w:rPr>
          <w:rFonts w:ascii="Symbol" w:hAnsi="Symbol"/>
          <w:position w:val="0"/>
          <w:sz w:val="28"/>
          <w:sz w:val="28"/>
          <w:szCs w:val="28"/>
          <w:vertAlign w:val="baseline"/>
        </w:rPr>
        <w:sym w:font="Symbol" w:char="20"/>
      </w:r>
    </w:p>
    <w:p>
      <w:pPr>
        <w:pStyle w:val="Normal"/>
        <w:tabs>
          <w:tab w:val="clear" w:pos="709"/>
          <w:tab w:val="left" w:pos="7100" w:leader="none"/>
        </w:tabs>
        <w:jc w:val="both"/>
        <w:rPr>
          <w:sz w:val="28"/>
          <w:szCs w:val="28"/>
        </w:rPr>
      </w:pPr>
      <w:r>
        <w:rPr>
          <w:rFonts w:eastAsia="Symbol" w:cs="Symbol" w:ascii="Symbol" w:hAnsi="Symbol"/>
          <w:i/>
          <w:iCs/>
          <w:position w:val="0"/>
          <w:sz w:val="28"/>
          <w:sz w:val="28"/>
          <w:szCs w:val="28"/>
          <w:vertAlign w:val="baseline"/>
        </w:rPr>
        <w:t xml:space="preserve"> </w:t>
      </w:r>
      <w:r>
        <w:rPr>
          <w:rFonts w:eastAsia="Symbol" w:cs="Symbol" w:ascii="Symbol" w:hAnsi="Symbol"/>
          <w:i/>
          <w:iCs/>
          <w:position w:val="0"/>
          <w:sz w:val="28"/>
          <w:sz w:val="28"/>
          <w:szCs w:val="28"/>
          <w:vertAlign w:val="baseline"/>
        </w:rPr>
        <w:t xml:space="preserve">=  </w:t>
      </w:r>
      <w:r>
        <w:rPr>
          <w:rFonts w:eastAsia="Symbol" w:cs="Symbol" w:ascii="Symbol" w:hAnsi="Symbol"/>
          <w:i/>
          <w:iCs/>
          <w:position w:val="0"/>
          <w:sz w:val="28"/>
          <w:sz w:val="28"/>
          <w:szCs w:val="28"/>
          <w:vertAlign w:val="baseline"/>
        </w:rPr>
        <w:sym w:font="Symbol" w:char="3c3"/>
      </w:r>
      <w:r>
        <w:rPr>
          <w:rFonts w:eastAsia="Symbol" w:cs="Symbol" w:ascii="Arial" w:hAnsi="Arial"/>
          <w:i/>
          <w:iCs/>
          <w:sz w:val="28"/>
          <w:szCs w:val="28"/>
          <w:vertAlign w:val="subscript"/>
        </w:rPr>
        <w:t>u</w:t>
      </w:r>
      <w:r>
        <w:rPr>
          <w:rFonts w:eastAsia="Symbol" w:cs="Symbol" w:ascii="Arial" w:hAnsi="Arial"/>
          <w:i/>
          <w:iCs/>
          <w:sz w:val="28"/>
          <w:szCs w:val="28"/>
          <w:vertAlign w:val="superscript"/>
        </w:rPr>
        <w:t xml:space="preserve">2  </w:t>
      </w:r>
      <w:r>
        <w:rPr>
          <w:rFonts w:eastAsia="Symbol" w:cs="Symbol" w:ascii="Arial" w:hAnsi="Arial"/>
          <w:i/>
          <w:iCs/>
          <w:position w:val="0"/>
          <w:sz w:val="28"/>
          <w:sz w:val="28"/>
          <w:szCs w:val="28"/>
          <w:vertAlign w:val="baseline"/>
        </w:rPr>
        <w:t xml:space="preserve">/ </w:t>
      </w:r>
      <w:r>
        <w:rPr>
          <w:rFonts w:eastAsia="Symbol" w:cs="Symbol" w:ascii="Symbol" w:hAnsi="Symbol"/>
          <w:i/>
          <w:iCs/>
          <w:position w:val="0"/>
          <w:sz w:val="28"/>
          <w:sz w:val="28"/>
          <w:szCs w:val="28"/>
          <w:vertAlign w:val="baseline"/>
        </w:rPr>
        <w:sym w:font="Symbol" w:char="3c3"/>
      </w:r>
      <w:r>
        <w:rPr>
          <w:rFonts w:eastAsia="Symbol" w:cs="Symbol" w:ascii="Arial" w:hAnsi="Arial"/>
          <w:i/>
          <w:iCs/>
          <w:sz w:val="28"/>
          <w:szCs w:val="28"/>
          <w:vertAlign w:val="superscript"/>
        </w:rPr>
        <w:t>2</w:t>
      </w:r>
    </w:p>
    <w:p>
      <w:pPr>
        <w:pStyle w:val="Normal"/>
        <w:rPr/>
      </w:pPr>
      <w:r>
        <w:rPr/>
        <w:t>El ajuste del</w:t>
      </w:r>
      <w:r>
        <w:rPr/>
        <w:t xml:space="preserve"> modelo ln(N) = ln(A)+</w:t>
      </w:r>
      <w:r>
        <w:rPr>
          <w:rFonts w:ascii="Poppins" w:hAnsi="Poppins"/>
          <w:i/>
          <w:iCs/>
        </w:rPr>
        <w:t>β</w:t>
      </w:r>
      <w:r>
        <w:rPr>
          <w:rFonts w:ascii="Poppins" w:hAnsi="Poppins"/>
          <w:i/>
          <w:iCs/>
        </w:rPr>
        <w:t>*ln(Dg)</w:t>
      </w:r>
      <w:r>
        <w:rPr>
          <w:rFonts w:ascii="Poppins" w:hAnsi="Poppins"/>
          <w:i w:val="false"/>
          <w:iCs w:val="false"/>
        </w:rPr>
        <w:t xml:space="preserve"> </w:t>
      </w:r>
      <w:r>
        <w:rPr>
          <w:rFonts w:ascii="Poppins" w:hAnsi="Poppins"/>
          <w:i w:val="false"/>
          <w:iCs w:val="false"/>
        </w:rPr>
        <w:t xml:space="preserve">se resumen en la </w:t>
      </w:r>
      <w:r>
        <w:rPr>
          <w:rFonts w:ascii="Poppins" w:hAnsi="Poppins"/>
          <w:i w:val="false"/>
          <w:iCs w:val="false"/>
        </w:rPr>
        <w:fldChar w:fldCharType="begin"/>
      </w:r>
      <w:r>
        <w:rPr>
          <w:i w:val="false"/>
          <w:iCs w:val="false"/>
          <w:rFonts w:ascii="Poppins" w:hAnsi="Poppins"/>
        </w:rPr>
        <w:instrText xml:space="preserve"> REF __RefNumPara__2901_3862079015_Copia_1 \r \h </w:instrText>
      </w:r>
      <w:r>
        <w:rPr>
          <w:i w:val="false"/>
          <w:iCs w:val="false"/>
          <w:rFonts w:ascii="Poppins" w:hAnsi="Poppins"/>
        </w:rPr>
        <w:fldChar w:fldCharType="separate"/>
      </w:r>
      <w:r>
        <w:rPr>
          <w:i w:val="false"/>
          <w:iCs w:val="false"/>
          <w:rFonts w:ascii="Poppins" w:hAnsi="Poppins"/>
        </w:rPr>
        <w:t>Tabla 2</w:t>
      </w:r>
      <w:r>
        <w:rPr>
          <w:i w:val="false"/>
          <w:iCs w:val="false"/>
          <w:rFonts w:ascii="Poppins" w:hAnsi="Poppins"/>
        </w:rPr>
        <w:fldChar w:fldCharType="end"/>
      </w:r>
      <w:r>
        <w:rPr>
          <w:rFonts w:ascii="Poppins" w:hAnsi="Poppins"/>
          <w:i w:val="false"/>
          <w:iCs w:val="false"/>
        </w:rPr>
        <w:t xml:space="preserve">. </w:t>
      </w:r>
      <w:r>
        <w:rPr>
          <w:rFonts w:ascii="Poppins" w:hAnsi="Poppins"/>
          <w:i w:val="false"/>
          <w:iCs w:val="false"/>
        </w:rPr>
        <w:t xml:space="preserve">La significación de los parámetros se evalúa con un test </w:t>
      </w:r>
      <w:r>
        <w:rPr>
          <w:rFonts w:ascii="Poppins" w:hAnsi="Poppins"/>
          <w:i w:val="false"/>
          <w:iCs w:val="false"/>
        </w:rPr>
        <w:t xml:space="preserve">Z. El estadístico </w:t>
      </w:r>
      <w:r>
        <w:rPr>
          <w:rFonts w:eastAsia="Symbol" w:cs="Symbol" w:ascii="Symbol" w:hAnsi="Symbol"/>
          <w:i/>
          <w:iCs/>
          <w:position w:val="0"/>
          <w:sz w:val="28"/>
          <w:sz w:val="28"/>
          <w:szCs w:val="28"/>
          <w:vertAlign w:val="baseline"/>
        </w:rPr>
        <w:t xml:space="preserve"> </w:t>
      </w:r>
      <w:r>
        <w:rPr>
          <w:rFonts w:ascii="Poppins" w:hAnsi="Poppins"/>
          <w:i w:val="false"/>
          <w:iCs w:val="false"/>
        </w:rPr>
        <w:t xml:space="preserve"> varía entre 0 y 1, </w:t>
      </w:r>
      <w:r>
        <w:rPr>
          <w:rFonts w:ascii="Poppins" w:hAnsi="Poppins"/>
          <w:i w:val="false"/>
          <w:iCs w:val="false"/>
        </w:rPr>
        <w:t>v</w:t>
      </w:r>
      <w:r>
        <w:rPr>
          <w:rFonts w:ascii="Poppins" w:hAnsi="Poppins"/>
          <w:i w:val="false"/>
          <w:iCs w:val="false"/>
        </w:rPr>
        <w:t xml:space="preserve">alores cercanos a 1 indican que el componente asimétrico del error es significativo y </w:t>
      </w:r>
      <w:r>
        <w:rPr>
          <w:rFonts w:ascii="Poppins" w:hAnsi="Poppins"/>
          <w:i w:val="false"/>
          <w:iCs w:val="false"/>
        </w:rPr>
        <w:t>existe una relación clara entre la densidad y el diámetro cuadrático medio, por lo que se concluye que hay mortalidad por densidad en la muestra (</w:t>
      </w:r>
      <w:r>
        <w:rPr>
          <w:rFonts w:ascii="Poppins" w:hAnsi="Poppins"/>
          <w:b w:val="false"/>
          <w:i w:val="false"/>
          <w:iCs w:val="false"/>
          <w:caps w:val="false"/>
          <w:smallCaps w:val="false"/>
          <w:position w:val="0"/>
          <w:sz w:val="20"/>
          <w:u w:val="none"/>
          <w:vertAlign w:val="baseline"/>
        </w:rPr>
        <w:t>(Trifkovi</w:t>
      </w:r>
      <w:r>
        <w:rPr>
          <w:b w:val="false"/>
          <w:i w:val="false"/>
          <w:caps w:val="false"/>
          <w:smallCaps w:val="false"/>
          <w:position w:val="0"/>
          <w:sz w:val="20"/>
          <w:u w:val="none"/>
          <w:vertAlign w:val="baseline"/>
        </w:rPr>
        <w:t>ć et al., 2023)</w:t>
      </w:r>
      <w:r>
        <w:rPr>
          <w:b w:val="false"/>
          <w:i w:val="false"/>
          <w:caps w:val="false"/>
          <w:smallCaps w:val="false"/>
          <w:position w:val="0"/>
          <w:sz w:val="20"/>
          <w:u w:val="none"/>
          <w:vertAlign w:val="baseline"/>
        </w:rPr>
        <w:t xml:space="preserve">, </w:t>
      </w:r>
      <w:r>
        <w:rPr>
          <w:b w:val="false"/>
          <w:i w:val="false"/>
          <w:caps w:val="false"/>
          <w:smallCaps w:val="false"/>
          <w:position w:val="0"/>
          <w:sz w:val="20"/>
          <w:u w:val="none"/>
          <w:vertAlign w:val="baseline"/>
        </w:rPr>
        <w:t>(Charru et al., 2012)</w:t>
      </w:r>
      <w:r>
        <w:rPr/>
        <w:t>).</w:t>
      </w:r>
    </w:p>
    <w:p>
      <w:pPr>
        <w:pStyle w:val="Normal"/>
        <w:tabs>
          <w:tab w:val="clear" w:pos="709"/>
          <w:tab w:val="left" w:pos="7100" w:leader="none"/>
        </w:tabs>
        <w:jc w:val="both"/>
        <w:rPr>
          <w:rFonts w:ascii="Arial" w:hAnsi="Arial"/>
        </w:rPr>
      </w:pPr>
      <w:r>
        <w:rPr/>
      </w:r>
    </w:p>
    <w:tbl>
      <w:tblPr>
        <w:tblW w:w="8138" w:type="dxa"/>
        <w:jc w:val="center"/>
        <w:tblInd w:w="0" w:type="dxa"/>
        <w:tblLayout w:type="fixed"/>
        <w:tblCellMar>
          <w:top w:w="0" w:type="dxa"/>
          <w:start w:w="28" w:type="dxa"/>
          <w:bottom w:w="0" w:type="dxa"/>
          <w:end w:w="28" w:type="dxa"/>
        </w:tblCellMar>
      </w:tblPr>
      <w:tblGrid>
        <w:gridCol w:w="2175"/>
        <w:gridCol w:w="1425"/>
        <w:gridCol w:w="1863"/>
        <w:gridCol w:w="1312"/>
        <w:gridCol w:w="1363"/>
      </w:tblGrid>
      <w:tr>
        <w:trPr/>
        <w:tc>
          <w:tcPr>
            <w:tcW w:w="8138" w:type="dxa"/>
            <w:gridSpan w:val="5"/>
            <w:tcBorders>
              <w:top w:val="single" w:sz="2" w:space="0" w:color="000000"/>
              <w:start w:val="single" w:sz="2" w:space="0" w:color="000000"/>
              <w:bottom w:val="single" w:sz="2" w:space="0" w:color="000000"/>
              <w:end w:val="single" w:sz="2" w:space="0" w:color="000000"/>
            </w:tcBorders>
            <w:vAlign w:val="bottom"/>
          </w:tcPr>
          <w:p>
            <w:pPr>
              <w:pStyle w:val="Tabla"/>
              <w:numPr>
                <w:ilvl w:val="0"/>
                <w:numId w:val="4"/>
              </w:numPr>
              <w:spacing w:before="240" w:after="120"/>
              <w:jc w:val="center"/>
              <w:rPr/>
            </w:pPr>
            <w:bookmarkStart w:id="31" w:name="__RefNumPara__2901_3862079015_Copia_1"/>
            <w:bookmarkEnd w:id="31"/>
            <w:r>
              <w:rPr/>
              <w:t xml:space="preserve">Resumen del ajuste del modelo SFA de mortalidad dependiente de la densidad </w:t>
            </w:r>
          </w:p>
        </w:tc>
      </w:tr>
      <w:tr>
        <w:trPr/>
        <w:tc>
          <w:tcPr>
            <w:tcW w:w="2175" w:type="dxa"/>
            <w:tcBorders>
              <w:start w:val="single" w:sz="2" w:space="0" w:color="000000"/>
              <w:bottom w:val="single" w:sz="2" w:space="0" w:color="000000"/>
            </w:tcBorders>
            <w:vAlign w:val="bottom"/>
          </w:tcPr>
          <w:p>
            <w:pPr>
              <w:pStyle w:val="Normal"/>
              <w:tabs>
                <w:tab w:val="clear" w:pos="709"/>
              </w:tabs>
              <w:spacing w:before="0" w:after="160"/>
              <w:jc w:val="start"/>
              <w:rPr>
                <w:b w:val="false"/>
                <w:bCs w:val="false"/>
                <w:i w:val="false"/>
                <w:iCs w:val="false"/>
                <w:sz w:val="24"/>
                <w:szCs w:val="24"/>
              </w:rPr>
            </w:pPr>
            <w:r>
              <w:rPr>
                <w:bCs w:val="false"/>
                <w:iCs w:val="false"/>
                <w:szCs w:val="24"/>
              </w:rPr>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Estimado</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Error estándar</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Z valor</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Pr(&gt;|z|)</w:t>
            </w:r>
          </w:p>
        </w:tc>
      </w:tr>
      <w:tr>
        <w:trPr/>
        <w:tc>
          <w:tcPr>
            <w:tcW w:w="2175" w:type="dxa"/>
            <w:tcBorders>
              <w:start w:val="single" w:sz="2" w:space="0" w:color="000000"/>
              <w:bottom w:val="single" w:sz="2" w:space="0" w:color="000000"/>
            </w:tcBorders>
            <w:vAlign w:val="bottom"/>
          </w:tcPr>
          <w:p>
            <w:pPr>
              <w:pStyle w:val="Normal"/>
              <w:tabs>
                <w:tab w:val="clear" w:pos="709"/>
              </w:tabs>
              <w:spacing w:before="0" w:after="160"/>
              <w:jc w:val="start"/>
              <w:rPr>
                <w:b w:val="false"/>
                <w:bCs w:val="false"/>
                <w:i w:val="false"/>
                <w:iCs w:val="false"/>
                <w:sz w:val="24"/>
                <w:szCs w:val="24"/>
              </w:rPr>
            </w:pPr>
            <w:r>
              <w:rPr>
                <w:bCs w:val="false"/>
                <w:iCs w:val="false"/>
                <w:szCs w:val="24"/>
              </w:rPr>
              <w:t xml:space="preserve">Intercepción </w:t>
            </w:r>
            <w:r>
              <w:rPr>
                <w:bCs w:val="false"/>
                <w:iCs w:val="false"/>
                <w:szCs w:val="24"/>
              </w:rPr>
              <w:t>[ln(A)]</w:t>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13.0752</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0.1446</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90.409</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&lt;2.2e-16 ***</w:t>
            </w:r>
          </w:p>
        </w:tc>
      </w:tr>
      <w:tr>
        <w:trPr/>
        <w:tc>
          <w:tcPr>
            <w:tcW w:w="2175" w:type="dxa"/>
            <w:tcBorders>
              <w:start w:val="single" w:sz="2" w:space="0" w:color="000000"/>
              <w:bottom w:val="single" w:sz="2" w:space="0" w:color="000000"/>
            </w:tcBorders>
            <w:vAlign w:val="bottom"/>
          </w:tcPr>
          <w:p>
            <w:pPr>
              <w:pStyle w:val="Normal"/>
              <w:tabs>
                <w:tab w:val="clear" w:pos="709"/>
              </w:tabs>
              <w:spacing w:before="0" w:after="160"/>
              <w:jc w:val="start"/>
              <w:rPr>
                <w:b w:val="false"/>
                <w:bCs w:val="false"/>
                <w:i w:val="false"/>
                <w:iCs w:val="false"/>
                <w:sz w:val="24"/>
                <w:szCs w:val="24"/>
              </w:rPr>
            </w:pPr>
            <w:r>
              <w:rPr>
                <w:rFonts w:ascii="Poppins" w:hAnsi="Poppins"/>
                <w:bCs w:val="false"/>
                <w:i/>
                <w:iCs/>
                <w:szCs w:val="24"/>
              </w:rPr>
              <w:t xml:space="preserve">β </w:t>
            </w:r>
            <w:r>
              <w:rPr>
                <w:rFonts w:ascii="Poppins" w:hAnsi="Poppins"/>
                <w:bCs w:val="false"/>
                <w:i w:val="false"/>
                <w:iCs w:val="false"/>
                <w:szCs w:val="24"/>
              </w:rPr>
              <w:t xml:space="preserve"> </w:t>
            </w:r>
            <w:r>
              <w:rPr>
                <w:rFonts w:ascii="Poppins" w:hAnsi="Poppins"/>
                <w:bCs w:val="false"/>
                <w:i w:val="false"/>
                <w:iCs w:val="false"/>
                <w:szCs w:val="24"/>
              </w:rPr>
              <w:t>[</w:t>
            </w:r>
            <w:r>
              <w:rPr>
                <w:bCs w:val="false"/>
                <w:iCs w:val="false"/>
                <w:szCs w:val="24"/>
              </w:rPr>
              <w:t>l</w:t>
            </w:r>
            <w:r>
              <w:rPr>
                <w:bCs w:val="false"/>
                <w:iCs w:val="false"/>
                <w:szCs w:val="24"/>
              </w:rPr>
              <w:t>n</w:t>
            </w:r>
            <w:r>
              <w:rPr>
                <w:bCs w:val="false"/>
                <w:iCs w:val="false"/>
                <w:szCs w:val="24"/>
              </w:rPr>
              <w:t>(</w:t>
            </w:r>
            <w:r>
              <w:rPr>
                <w:bCs w:val="false"/>
                <w:iCs w:val="false"/>
                <w:szCs w:val="24"/>
              </w:rPr>
              <w:t>Dg</w:t>
            </w:r>
            <w:r>
              <w:rPr>
                <w:bCs w:val="false"/>
                <w:iCs w:val="false"/>
                <w:szCs w:val="24"/>
              </w:rPr>
              <w:t>)</w:t>
            </w:r>
            <w:r>
              <w:rPr>
                <w:bCs w:val="false"/>
                <w:iCs w:val="false"/>
                <w:szCs w:val="24"/>
              </w:rPr>
              <w:t>]</w:t>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-1.9273</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0.0421</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-45.683</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&lt;2.2e-16 ***</w:t>
            </w:r>
          </w:p>
        </w:tc>
      </w:tr>
      <w:tr>
        <w:trPr/>
        <w:tc>
          <w:tcPr>
            <w:tcW w:w="2175" w:type="dxa"/>
            <w:tcBorders>
              <w:start w:val="single" w:sz="2" w:space="0" w:color="000000"/>
              <w:bottom w:val="single" w:sz="2" w:space="0" w:color="000000"/>
            </w:tcBorders>
            <w:vAlign w:val="bottom"/>
          </w:tcPr>
          <w:p>
            <w:pPr>
              <w:pStyle w:val="Normal"/>
              <w:tabs>
                <w:tab w:val="clear" w:pos="709"/>
                <w:tab w:val="left" w:pos="7100" w:leader="none"/>
              </w:tabs>
              <w:spacing w:before="0" w:after="160"/>
              <w:jc w:val="both"/>
              <w:rPr>
                <w:sz w:val="28"/>
                <w:szCs w:val="28"/>
              </w:rPr>
            </w:pPr>
            <w:r>
              <w:rPr>
                <w:rFonts w:ascii="Symbol" w:hAnsi="Symbol"/>
                <w:i/>
                <w:iCs/>
                <w:position w:val="0"/>
                <w:sz w:val="28"/>
                <w:sz w:val="28"/>
                <w:szCs w:val="28"/>
                <w:vertAlign w:val="baseline"/>
              </w:rPr>
              <w:sym w:font="Symbol" w:char="3c3"/>
            </w:r>
            <w:r>
              <w:rPr>
                <w:rFonts w:ascii="Symbol" w:hAnsi="Symbol"/>
                <w:sz w:val="28"/>
                <w:szCs w:val="28"/>
                <w:vertAlign w:val="superscript"/>
              </w:rPr>
              <w:sym w:font="Symbol" w:char="32"/>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0.5513</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0.0475</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11.601</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&lt;2.2e-16 ***</w:t>
            </w:r>
          </w:p>
        </w:tc>
      </w:tr>
      <w:tr>
        <w:trPr/>
        <w:tc>
          <w:tcPr>
            <w:tcW w:w="2175" w:type="dxa"/>
            <w:tcBorders>
              <w:start w:val="single" w:sz="2" w:space="0" w:color="000000"/>
              <w:bottom w:val="single" w:sz="2" w:space="0" w:color="000000"/>
            </w:tcBorders>
            <w:vAlign w:val="bottom"/>
          </w:tcPr>
          <w:p>
            <w:pPr>
              <w:pStyle w:val="Normal"/>
              <w:tabs>
                <w:tab w:val="clear" w:pos="709"/>
                <w:tab w:val="left" w:pos="7100" w:leader="none"/>
              </w:tabs>
              <w:spacing w:before="0" w:after="160"/>
              <w:jc w:val="both"/>
              <w:rPr>
                <w:rFonts w:ascii="Symbol" w:hAnsi="Symbol" w:eastAsia="Symbol" w:cs="Symbol"/>
                <w:i/>
                <w:i/>
                <w:iCs/>
                <w:position w:val="0"/>
                <w:sz w:val="28"/>
                <w:sz w:val="28"/>
                <w:szCs w:val="28"/>
                <w:vertAlign w:val="baseline"/>
              </w:rPr>
            </w:pPr>
            <w:r>
              <w:rPr>
                <w:rFonts w:eastAsia="Symbol" w:cs="Symbol" w:ascii="Symbol" w:hAnsi="Symbol"/>
                <w:i/>
                <w:iCs/>
                <w:position w:val="0"/>
                <w:sz w:val="28"/>
                <w:sz w:val="28"/>
                <w:szCs w:val="28"/>
                <w:vertAlign w:val="baseline"/>
              </w:rPr>
              <w:t xml:space="preserve"> </w:t>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0.9700</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0.0092</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104.731</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&lt;2.2e-16 ***</w:t>
            </w:r>
          </w:p>
        </w:tc>
      </w:tr>
    </w:tbl>
    <w:p>
      <w:pPr>
        <w:pStyle w:val="Normal"/>
        <w:rPr/>
      </w:pPr>
      <w:r>
        <w:rPr/>
      </w:r>
    </w:p>
    <w:p>
      <w:pPr>
        <w:pStyle w:val="Normal"/>
        <w:tabs>
          <w:tab w:val="clear" w:pos="709"/>
          <w:tab w:val="left" w:pos="7100" w:leader="none"/>
        </w:tabs>
        <w:jc w:val="both"/>
        <w:rPr/>
      </w:pPr>
      <w:r>
        <w:rPr/>
        <w:t xml:space="preserve">En la </w:t>
      </w:r>
      <w:r>
        <w:rPr>
          <w:rFonts w:ascii="Poppins" w:hAnsi="Poppins"/>
          <w:i w:val="false"/>
          <w:iCs w:val="false"/>
        </w:rPr>
        <w:fldChar w:fldCharType="begin"/>
      </w:r>
      <w:r>
        <w:rPr>
          <w:i w:val="false"/>
          <w:iCs w:val="false"/>
          <w:rFonts w:ascii="Poppins" w:hAnsi="Poppins"/>
        </w:rPr>
        <w:instrText xml:space="preserve"> REF __RefNumPara__10677_1710099085 \r \h </w:instrText>
      </w:r>
      <w:r>
        <w:rPr>
          <w:i w:val="false"/>
          <w:iCs w:val="false"/>
          <w:rFonts w:ascii="Poppins" w:hAnsi="Poppins"/>
        </w:rPr>
        <w:fldChar w:fldCharType="separate"/>
      </w:r>
      <w:r>
        <w:rPr>
          <w:i w:val="false"/>
          <w:iCs w:val="false"/>
          <w:rFonts w:ascii="Poppins" w:hAnsi="Poppins"/>
        </w:rPr>
        <w:t>Figura 1</w:t>
      </w:r>
      <w:r>
        <w:rPr>
          <w:i w:val="false"/>
          <w:iCs w:val="false"/>
          <w:rFonts w:ascii="Poppins" w:hAnsi="Poppins"/>
        </w:rPr>
        <w:fldChar w:fldCharType="end"/>
      </w:r>
      <w:r>
        <w:rPr/>
        <w:t xml:space="preserve"> se puede comprobar el </w:t>
      </w:r>
      <w:r>
        <w:rPr/>
        <w:t xml:space="preserve">adecuado </w:t>
      </w:r>
      <w:r>
        <w:rPr/>
        <w:t>ajuste de la curva propuesta como límite de la densidad que implica mortalidad natural.</w:t>
      </w:r>
    </w:p>
    <w:p>
      <w:pPr>
        <w:pStyle w:val="Normal"/>
        <w:tabs>
          <w:tab w:val="clear" w:pos="709"/>
          <w:tab w:val="left" w:pos="7100" w:leader="none"/>
        </w:tabs>
        <w:jc w:val="both"/>
        <w:rPr/>
      </w:pPr>
      <w:r>
        <w:rPr/>
        <w:t xml:space="preserve">A la vista de los resultados, el modelo se puede considerar útil para </w:t>
      </w:r>
      <w:r>
        <w:rPr/>
        <w:t>e</w:t>
      </w:r>
      <w:r>
        <w:rPr/>
        <w:t>l objetivo buscado, aunque en las diámetros inferiores a 15 cm hay pocos datos y debe tenerse en cuenta a la hora de aplicarlo en las simulaciones.</w:t>
      </w:r>
    </w:p>
    <w:p>
      <w:pPr>
        <w:pStyle w:val="Normal"/>
        <w:tabs>
          <w:tab w:val="clear" w:pos="709"/>
          <w:tab w:val="left" w:pos="7100" w:leader="none"/>
        </w:tabs>
        <w:jc w:val="both"/>
        <w:rPr/>
      </w:pPr>
      <w:r>
        <w:rPr/>
      </w:r>
    </w:p>
    <w:p>
      <w:pPr>
        <w:pStyle w:val="Normal"/>
        <w:tabs>
          <w:tab w:val="clear" w:pos="709"/>
          <w:tab w:val="left" w:pos="7100" w:leader="none"/>
        </w:tabs>
        <w:jc w:val="both"/>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400040" cy="2905125"/>
            <wp:effectExtent l="0" t="0" r="0" b="0"/>
            <wp:wrapSquare wrapText="largest"/>
            <wp:docPr id="10" name="Imagen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 descr="" title=""/>
                    <pic:cNvPicPr>
                      <a:picLocks noChangeAspect="1" noChangeArrowheads="1"/>
                    </pic:cNvPicPr>
                  </pic:nvPicPr>
                  <pic:blipFill>
                    <a:blip r:embed="rId13"/>
                    <a:stretch>
                      <a:fillRect/>
                    </a:stretch>
                  </pic:blipFill>
                  <pic:spPr bwMode="auto">
                    <a:xfrm>
                      <a:off x="0" y="0"/>
                      <a:ext cx="5400040" cy="2905125"/>
                    </a:xfrm>
                    <a:prstGeom prst="rect">
                      <a:avLst/>
                    </a:prstGeom>
                  </pic:spPr>
                </pic:pic>
              </a:graphicData>
            </a:graphic>
          </wp:anchor>
        </w:drawing>
      </w:r>
    </w:p>
    <w:p>
      <w:pPr>
        <w:pStyle w:val="Figura"/>
        <w:numPr>
          <w:ilvl w:val="0"/>
          <w:numId w:val="15"/>
        </w:numPr>
        <w:rPr/>
      </w:pPr>
      <w:bookmarkStart w:id="32" w:name="__RefNumPara__10677_1710099085"/>
      <w:bookmarkEnd w:id="32"/>
      <w:r>
        <w:rPr/>
        <w:t>Representación gráfica del modelo del mortalidad por densidad</w:t>
      </w:r>
    </w:p>
    <w:p>
      <w:pPr>
        <w:pStyle w:val="Normal"/>
        <w:tabs>
          <w:tab w:val="clear" w:pos="709"/>
          <w:tab w:val="left" w:pos="7100" w:leader="none"/>
        </w:tabs>
        <w:jc w:val="both"/>
        <w:rPr/>
      </w:pPr>
      <w:r>
        <w:rPr/>
      </w:r>
    </w:p>
    <w:p>
      <w:pPr>
        <w:pStyle w:val="Heading3"/>
        <w:ind w:hanging="0" w:start="0"/>
        <w:rPr/>
      </w:pPr>
      <w:bookmarkStart w:id="33" w:name="__RefHeading___Toc6975_2408206252"/>
      <w:bookmarkEnd w:id="33"/>
      <w:r>
        <w:rPr/>
        <w:t xml:space="preserve">Modelo de mortalidad </w:t>
      </w:r>
      <w:r>
        <w:rPr/>
        <w:t>in</w:t>
      </w:r>
      <w:r>
        <w:rPr/>
        <w:t>dependiente de la densidad</w:t>
      </w:r>
    </w:p>
    <w:p>
      <w:pPr>
        <w:pStyle w:val="Normal"/>
        <w:tabs>
          <w:tab w:val="clear" w:pos="709"/>
          <w:tab w:val="left" w:pos="7100" w:leader="none"/>
        </w:tabs>
        <w:jc w:val="both"/>
        <w:rPr/>
      </w:pPr>
      <w:r>
        <w:rPr/>
        <w:t xml:space="preserve">El computo del porcentaje de árboles muertos se realiza sobre la base de datos empleada en el modelo SFA, con los mismos filtros. </w:t>
      </w:r>
      <w:r>
        <w:rPr/>
        <w:t>El objetivo es caracterizar parcelas monoespecíficas y gestionadas hacia una cobertura prácticamente completa (fcc &gt;= 90%). En algunas parcelas no estaban disponibles los datos de fecha de medición, por lo que no se han incluido. Se prioriza la fiabilidad de las mediciones a la cantidad de datos.</w:t>
      </w:r>
      <w:r>
        <w:rPr/>
        <w:t xml:space="preserve"> </w:t>
      </w:r>
    </w:p>
    <w:p>
      <w:pPr>
        <w:pStyle w:val="Normal"/>
        <w:tabs>
          <w:tab w:val="clear" w:pos="709"/>
          <w:tab w:val="left" w:pos="7100" w:leader="none"/>
        </w:tabs>
        <w:jc w:val="both"/>
        <w:rPr/>
      </w:pPr>
      <w:r>
        <w:rPr/>
        <w:t xml:space="preserve">La media de mortalidad en 5 años es </w:t>
      </w:r>
      <w:r>
        <w:rPr>
          <w:b/>
          <w:bCs/>
        </w:rPr>
        <w:t>2,492%</w:t>
      </w:r>
      <w:r>
        <w:rPr/>
        <w:t xml:space="preserve">, con mínimo de 0,0% y máximo de 33,166%. En la </w:t>
      </w:r>
      <w:r>
        <w:rPr>
          <w:rFonts w:ascii="Poppins" w:hAnsi="Poppins"/>
          <w:i w:val="false"/>
          <w:iCs w:val="false"/>
        </w:rPr>
        <w:fldChar w:fldCharType="begin"/>
      </w:r>
      <w:r>
        <w:rPr>
          <w:i w:val="false"/>
          <w:iCs w:val="false"/>
          <w:rFonts w:ascii="Poppins" w:hAnsi="Poppins"/>
        </w:rPr>
        <w:instrText xml:space="preserve"> REF __RefNumPara__10677_1710099085_Copia_1 \r \h </w:instrText>
      </w:r>
      <w:r>
        <w:rPr>
          <w:i w:val="false"/>
          <w:iCs w:val="false"/>
          <w:rFonts w:ascii="Poppins" w:hAnsi="Poppins"/>
        </w:rPr>
        <w:fldChar w:fldCharType="separate"/>
      </w:r>
      <w:r>
        <w:rPr>
          <w:i w:val="false"/>
          <w:iCs w:val="false"/>
          <w:rFonts w:ascii="Poppins" w:hAnsi="Poppins"/>
        </w:rPr>
        <w:t>Figura 2</w:t>
      </w:r>
      <w:r>
        <w:rPr>
          <w:i w:val="false"/>
          <w:iCs w:val="false"/>
          <w:rFonts w:ascii="Poppins" w:hAnsi="Poppins"/>
        </w:rPr>
        <w:fldChar w:fldCharType="end"/>
      </w:r>
      <w:r>
        <w:rPr/>
        <w:t xml:space="preserve"> </w:t>
      </w:r>
      <w:r>
        <w:rPr/>
        <w:t>se observa que la distribución de esta variable es notablemente asimétrica por lo que el valor medio se debe considerar como una aproximación teórica para modelizar el efecto de la mortalidad sobre el balance de carbono.</w:t>
      </w:r>
    </w:p>
    <w:p>
      <w:pPr>
        <w:pStyle w:val="Normal"/>
        <w:tabs>
          <w:tab w:val="clear" w:pos="709"/>
          <w:tab w:val="left" w:pos="7100" w:leader="none"/>
        </w:tabs>
        <w:jc w:val="both"/>
        <w:rPr/>
      </w:pPr>
      <w:r>
        <w:rPr/>
      </w:r>
    </w:p>
    <w:p>
      <w:pPr>
        <w:pStyle w:val="Figura"/>
        <w:numPr>
          <w:ilvl w:val="0"/>
          <w:numId w:val="3"/>
        </w:numPr>
        <w:rPr/>
      </w:pPr>
      <w:bookmarkStart w:id="34" w:name="__RefNumPara__10677_1710099085_Copia_1"/>
      <w:bookmarkEnd w:id="34"/>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400040" cy="2905125"/>
            <wp:effectExtent l="0" t="0" r="0" b="0"/>
            <wp:wrapSquare wrapText="largest"/>
            <wp:docPr id="11" name="Imagen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 descr="" title=""/>
                    <pic:cNvPicPr>
                      <a:picLocks noChangeAspect="1" noChangeArrowheads="1"/>
                    </pic:cNvPicPr>
                  </pic:nvPicPr>
                  <pic:blipFill>
                    <a:blip r:embed="rId14"/>
                    <a:stretch>
                      <a:fillRect/>
                    </a:stretch>
                  </pic:blipFill>
                  <pic:spPr bwMode="auto">
                    <a:xfrm>
                      <a:off x="0" y="0"/>
                      <a:ext cx="5400040" cy="2905125"/>
                    </a:xfrm>
                    <a:prstGeom prst="rect">
                      <a:avLst/>
                    </a:prstGeom>
                  </pic:spPr>
                </pic:pic>
              </a:graphicData>
            </a:graphic>
          </wp:anchor>
        </w:drawing>
      </w:r>
      <w:r>
        <w:rPr/>
        <w:t>Distribución del porcentaje de mortalidad en 5 años las parcelas analizadas</w:t>
      </w:r>
    </w:p>
    <w:p>
      <w:pPr>
        <w:pStyle w:val="Normal"/>
        <w:tabs>
          <w:tab w:val="clear" w:pos="709"/>
          <w:tab w:val="left" w:pos="7100" w:leader="none"/>
        </w:tabs>
        <w:jc w:val="both"/>
        <w:rPr/>
      </w:pPr>
      <w:r>
        <w:rPr/>
      </w:r>
    </w:p>
    <w:p>
      <w:pPr>
        <w:pStyle w:val="Heading3"/>
        <w:ind w:hanging="0" w:start="0"/>
        <w:rPr/>
      </w:pPr>
      <w:bookmarkStart w:id="35" w:name="__RefHeading___Toc6977_2408206252"/>
      <w:bookmarkEnd w:id="35"/>
      <w:r>
        <w:rPr/>
        <w:t xml:space="preserve">Incremento </w:t>
      </w:r>
      <w:r>
        <w:rPr/>
        <w:t>en área basimétrica</w:t>
      </w:r>
      <w:r>
        <w:rPr/>
        <w:t xml:space="preserve"> individual</w:t>
      </w:r>
    </w:p>
    <w:p>
      <w:pPr>
        <w:pStyle w:val="Normal"/>
        <w:rPr/>
      </w:pPr>
      <w:r>
        <w:rPr/>
        <w:t>El modelo propuesto es</w:t>
      </w:r>
    </w:p>
    <w:p>
      <w:pPr>
        <w:pStyle w:val="Normal"/>
        <w:tabs>
          <w:tab w:val="clear" w:pos="709"/>
          <w:tab w:val="left" w:pos="1150" w:leader="none"/>
          <w:tab w:val="left" w:pos="7100" w:leader="none"/>
        </w:tabs>
        <w:jc w:val="both"/>
        <w:rPr/>
      </w:pPr>
      <w:r>
        <w:rPr>
          <w:rFonts w:ascii="Poppins" w:hAnsi="Poppins"/>
          <w:i/>
          <w:iCs/>
          <w:sz w:val="24"/>
          <w:szCs w:val="24"/>
        </w:rPr>
        <w:tab/>
      </w:r>
      <w:r>
        <w:rPr>
          <w:rFonts w:eastAsia="Symbol" w:cs="Symbol" w:ascii="Arial" w:hAnsi="Arial"/>
          <w:i/>
          <w:iCs/>
          <w:sz w:val="36"/>
          <w:szCs w:val="36"/>
        </w:rPr>
        <w:t></w:t>
      </w:r>
      <w:r>
        <w:rPr>
          <w:rFonts w:eastAsia="Symbol" w:cs="Symbol" w:ascii="Arial" w:hAnsi="Arial"/>
          <w:i/>
          <w:iCs/>
          <w:sz w:val="28"/>
          <w:szCs w:val="28"/>
        </w:rPr>
        <w:t>ba =  exp(b</w:t>
      </w:r>
      <w:r>
        <w:rPr>
          <w:rFonts w:eastAsia="Symbol" w:cs="Symbol" w:ascii="Arial" w:hAnsi="Arial"/>
          <w:i/>
          <w:iCs/>
          <w:sz w:val="28"/>
          <w:szCs w:val="28"/>
          <w:vertAlign w:val="subscript"/>
        </w:rPr>
        <w:t>1</w:t>
      </w:r>
      <w:r>
        <w:rPr>
          <w:rFonts w:eastAsia="Symbol" w:cs="Symbol" w:ascii="Arial" w:hAnsi="Arial"/>
          <w:i/>
          <w:iCs/>
          <w:sz w:val="28"/>
          <w:szCs w:val="28"/>
        </w:rPr>
        <w:t xml:space="preserve"> * V</w:t>
      </w:r>
      <w:r>
        <w:rPr>
          <w:rFonts w:eastAsia="Symbol" w:cs="Symbol" w:ascii="Arial" w:hAnsi="Arial"/>
          <w:i/>
          <w:iCs/>
          <w:sz w:val="28"/>
          <w:szCs w:val="28"/>
          <w:vertAlign w:val="subscript"/>
        </w:rPr>
        <w:t>1</w:t>
      </w:r>
      <w:r>
        <w:rPr>
          <w:rFonts w:eastAsia="Symbol" w:cs="Symbol" w:ascii="Arial" w:hAnsi="Arial"/>
          <w:i/>
          <w:iCs/>
          <w:sz w:val="28"/>
          <w:szCs w:val="28"/>
        </w:rPr>
        <w:t xml:space="preserve"> +… + b</w:t>
      </w:r>
      <w:r>
        <w:rPr>
          <w:rFonts w:eastAsia="Symbol" w:cs="Symbol" w:ascii="Arial" w:hAnsi="Arial"/>
          <w:i/>
          <w:iCs/>
          <w:sz w:val="28"/>
          <w:szCs w:val="28"/>
          <w:vertAlign w:val="subscript"/>
        </w:rPr>
        <w:t>n</w:t>
      </w:r>
      <w:r>
        <w:rPr>
          <w:rFonts w:eastAsia="Symbol" w:cs="Symbol" w:ascii="Arial" w:hAnsi="Arial"/>
          <w:i/>
          <w:iCs/>
          <w:sz w:val="28"/>
          <w:szCs w:val="28"/>
        </w:rPr>
        <w:t>*V</w:t>
      </w:r>
      <w:r>
        <w:rPr>
          <w:rFonts w:eastAsia="Symbol" w:cs="Symbol" w:ascii="Arial" w:hAnsi="Arial"/>
          <w:i/>
          <w:iCs/>
          <w:sz w:val="28"/>
          <w:szCs w:val="28"/>
          <w:vertAlign w:val="subscript"/>
        </w:rPr>
        <w:t>n</w:t>
      </w:r>
      <w:r>
        <w:rPr>
          <w:rFonts w:eastAsia="Symbol" w:cs="Symbol" w:ascii="Arial" w:hAnsi="Arial"/>
          <w:i/>
          <w:iCs/>
          <w:sz w:val="28"/>
          <w:szCs w:val="28"/>
        </w:rPr>
        <w:t xml:space="preserve">) + </w:t>
      </w:r>
      <w:r>
        <w:rPr>
          <w:rFonts w:eastAsia="Symbol" w:cs="Symbol" w:ascii="Liberation Serif" w:hAnsi="Liberation Serif"/>
          <w:i/>
          <w:iCs/>
          <w:sz w:val="36"/>
          <w:szCs w:val="36"/>
        </w:rPr>
        <w:t>ε</w:t>
      </w:r>
      <w:r>
        <w:rPr>
          <w:rFonts w:eastAsia="Symbol" w:cs="Symbol" w:ascii="Liberation Serif" w:hAnsi="Liberation Serif"/>
          <w:i/>
          <w:iCs/>
          <w:sz w:val="28"/>
          <w:szCs w:val="28"/>
          <w:vertAlign w:val="subscript"/>
        </w:rPr>
        <w:t>i</w:t>
      </w:r>
      <w:r>
        <w:rPr>
          <w:rFonts w:ascii="Poppins" w:hAnsi="Poppins"/>
          <w:position w:val="0"/>
          <w:sz w:val="20"/>
          <w:vertAlign w:val="baseline"/>
        </w:rPr>
        <w:tab/>
      </w:r>
      <w:r>
        <w:rPr>
          <w:rFonts w:ascii="Poppins" w:hAnsi="Poppins"/>
          <w:position w:val="0"/>
          <w:sz w:val="20"/>
          <w:vertAlign w:val="baseline"/>
        </w:rPr>
        <w:t>(</w:t>
      </w:r>
      <w:bookmarkStart w:id="36" w:name="Ref_ecuaciones2_number_only"/>
      <w:r>
        <w:rPr>
          <w:rFonts w:ascii="Poppins" w:hAnsi="Poppins"/>
          <w:position w:val="0"/>
          <w:sz w:val="20"/>
          <w:vertAlign w:val="baseline"/>
        </w:rPr>
        <w:fldChar w:fldCharType="begin"/>
      </w:r>
      <w:r>
        <w:rPr>
          <w:vertAlign w:val="baseline"/>
          <w:position w:val="0"/>
          <w:sz w:val="20"/>
          <w:rFonts w:ascii="Poppins" w:hAnsi="Poppins"/>
        </w:rPr>
        <w:instrText xml:space="preserve"> SEQ ecuaciones \* ARABIC </w:instrText>
      </w:r>
      <w:r>
        <w:rPr>
          <w:vertAlign w:val="baseline"/>
          <w:position w:val="0"/>
          <w:sz w:val="20"/>
          <w:rFonts w:ascii="Poppins" w:hAnsi="Poppins"/>
        </w:rPr>
        <w:fldChar w:fldCharType="separate"/>
      </w:r>
      <w:r>
        <w:rPr>
          <w:vertAlign w:val="baseline"/>
          <w:position w:val="0"/>
          <w:sz w:val="20"/>
          <w:rFonts w:ascii="Poppins" w:hAnsi="Poppins"/>
        </w:rPr>
        <w:t>3.3</w:t>
      </w:r>
      <w:r>
        <w:rPr>
          <w:vertAlign w:val="baseline"/>
          <w:position w:val="0"/>
          <w:sz w:val="20"/>
          <w:rFonts w:ascii="Poppins" w:hAnsi="Poppins"/>
        </w:rPr>
        <w:fldChar w:fldCharType="end"/>
      </w:r>
      <w:bookmarkEnd w:id="36"/>
      <w:r>
        <w:rPr>
          <w:rFonts w:ascii="Poppins" w:hAnsi="Poppins"/>
          <w:position w:val="0"/>
          <w:sz w:val="20"/>
          <w:vertAlign w:val="baseline"/>
        </w:rPr>
        <w:t>)</w:t>
      </w:r>
    </w:p>
    <w:p>
      <w:pPr>
        <w:pStyle w:val="Normal"/>
        <w:rPr/>
      </w:pPr>
      <w:r>
        <w:rPr>
          <w:sz w:val="20"/>
          <w:szCs w:val="20"/>
        </w:rPr>
        <w:t xml:space="preserve">Donde </w:t>
      </w:r>
      <w:r>
        <w:rPr>
          <w:rFonts w:eastAsia="Symbol" w:cs="Symbol" w:ascii="Arial" w:hAnsi="Arial"/>
          <w:i/>
          <w:iCs/>
          <w:sz w:val="20"/>
          <w:szCs w:val="20"/>
        </w:rPr>
        <w:t xml:space="preserve">ba </w:t>
      </w:r>
      <w:r>
        <w:rPr>
          <w:sz w:val="20"/>
          <w:szCs w:val="20"/>
        </w:rPr>
        <w:t xml:space="preserve">es el incremento en área basimétrica </w:t>
      </w:r>
      <w:r>
        <w:rPr>
          <w:sz w:val="20"/>
          <w:szCs w:val="20"/>
        </w:rPr>
        <w:t>(cm</w:t>
      </w:r>
      <w:r>
        <w:rPr>
          <w:sz w:val="20"/>
          <w:szCs w:val="20"/>
          <w:vertAlign w:val="superscript"/>
        </w:rPr>
        <w:t>2</w:t>
      </w:r>
      <w:r>
        <w:rPr>
          <w:sz w:val="20"/>
          <w:szCs w:val="20"/>
        </w:rPr>
        <w:t>/año)</w:t>
      </w:r>
      <w:r>
        <w:rPr>
          <w:sz w:val="20"/>
          <w:szCs w:val="20"/>
        </w:rPr>
        <w:t xml:space="preserve">, </w:t>
      </w:r>
      <w:r>
        <w:rPr>
          <w:i/>
          <w:iCs/>
          <w:sz w:val="20"/>
          <w:szCs w:val="20"/>
        </w:rPr>
        <w:t>V</w:t>
      </w:r>
      <w:r>
        <w:rPr>
          <w:i/>
          <w:iCs/>
          <w:sz w:val="20"/>
          <w:szCs w:val="20"/>
          <w:vertAlign w:val="subscript"/>
        </w:rPr>
        <w:t>i</w:t>
      </w:r>
      <w:r>
        <w:rPr>
          <w:sz w:val="20"/>
          <w:szCs w:val="20"/>
        </w:rPr>
        <w:t xml:space="preserve"> son las variables dasométricas y dasocráticas explicativas, </w:t>
      </w:r>
      <w:r>
        <w:rPr>
          <w:i/>
          <w:iCs/>
          <w:sz w:val="20"/>
          <w:szCs w:val="20"/>
        </w:rPr>
        <w:t>b</w:t>
      </w:r>
      <w:r>
        <w:rPr>
          <w:i/>
          <w:iCs/>
          <w:sz w:val="20"/>
          <w:szCs w:val="20"/>
          <w:vertAlign w:val="subscript"/>
        </w:rPr>
        <w:t>i</w:t>
      </w:r>
      <w:r>
        <w:rPr>
          <w:sz w:val="20"/>
          <w:szCs w:val="20"/>
        </w:rPr>
        <w:t xml:space="preserve"> son parámetros a ajustar y </w:t>
      </w:r>
      <w:r>
        <w:rPr>
          <w:rFonts w:eastAsia="Symbol" w:cs="Symbol" w:ascii="Liberation Serif" w:hAnsi="Liberation Serif"/>
          <w:i/>
          <w:iCs/>
          <w:sz w:val="20"/>
          <w:szCs w:val="20"/>
        </w:rPr>
        <w:t>ε</w:t>
      </w:r>
      <w:r>
        <w:rPr>
          <w:rFonts w:eastAsia="Symbol" w:cs="Symbol" w:ascii="Liberation Serif" w:hAnsi="Liberation Serif"/>
          <w:i/>
          <w:iCs/>
          <w:sz w:val="20"/>
          <w:szCs w:val="20"/>
          <w:vertAlign w:val="subscript"/>
        </w:rPr>
        <w:t>i</w:t>
      </w:r>
      <w:r>
        <w:rPr>
          <w:sz w:val="20"/>
          <w:szCs w:val="20"/>
        </w:rPr>
        <w:t xml:space="preserve"> </w:t>
      </w:r>
      <w:r>
        <w:rPr/>
        <w:t>es el término de error. Se han probado combinaci</w:t>
      </w:r>
      <w:r>
        <w:rPr/>
        <w:t>o</w:t>
      </w:r>
      <w:r>
        <w:rPr/>
        <w:t>nes de las variables explicativas y sus transformaciones. El mejor ajuste se consigue con la siguiente combinación:</w:t>
      </w:r>
    </w:p>
    <w:p>
      <w:pPr>
        <w:pStyle w:val="Normal"/>
        <w:tabs>
          <w:tab w:val="clear" w:pos="709"/>
          <w:tab w:val="left" w:pos="1150" w:leader="none"/>
          <w:tab w:val="left" w:pos="7100" w:leader="none"/>
        </w:tabs>
        <w:jc w:val="both"/>
        <w:rPr>
          <w:b/>
          <w:bCs/>
          <w:sz w:val="20"/>
          <w:szCs w:val="20"/>
        </w:rPr>
      </w:pPr>
      <w:r>
        <w:rPr>
          <w:rFonts w:eastAsia="Symbol" w:cs="Symbol" w:ascii="Arial" w:hAnsi="Arial"/>
          <w:b/>
          <w:bCs/>
          <w:i/>
          <w:iCs/>
          <w:sz w:val="20"/>
          <w:szCs w:val="20"/>
        </w:rPr>
        <w:t></w:t>
      </w:r>
      <w:r>
        <w:rPr>
          <w:rFonts w:eastAsia="Symbol" w:cs="Symbol" w:ascii="Arial" w:hAnsi="Arial"/>
          <w:b/>
          <w:bCs/>
          <w:i/>
          <w:iCs/>
          <w:sz w:val="20"/>
          <w:szCs w:val="20"/>
        </w:rPr>
        <w:t>ba =  exp(b</w:t>
      </w:r>
      <w:r>
        <w:rPr>
          <w:rFonts w:eastAsia="Symbol" w:cs="Symbol" w:ascii="Arial" w:hAnsi="Arial"/>
          <w:b/>
          <w:bCs/>
          <w:i/>
          <w:iCs/>
          <w:sz w:val="20"/>
          <w:szCs w:val="20"/>
          <w:vertAlign w:val="subscript"/>
        </w:rPr>
        <w:t>1</w:t>
      </w:r>
      <w:r>
        <w:rPr>
          <w:rFonts w:eastAsia="Symbol" w:cs="Symbol" w:ascii="Arial" w:hAnsi="Arial"/>
          <w:b/>
          <w:bCs/>
          <w:i/>
          <w:iCs/>
          <w:sz w:val="20"/>
          <w:szCs w:val="20"/>
        </w:rPr>
        <w:t xml:space="preserve"> Dn_ifn3 +b</w:t>
      </w:r>
      <w:r>
        <w:rPr>
          <w:rFonts w:eastAsia="Symbol" w:cs="Symbol" w:ascii="Arial" w:hAnsi="Arial"/>
          <w:b/>
          <w:bCs/>
          <w:i/>
          <w:iCs/>
          <w:sz w:val="20"/>
          <w:szCs w:val="20"/>
          <w:vertAlign w:val="subscript"/>
        </w:rPr>
        <w:t>2</w:t>
      </w:r>
      <w:r>
        <w:rPr>
          <w:rFonts w:eastAsia="Symbol" w:cs="Symbol" w:ascii="Arial" w:hAnsi="Arial"/>
          <w:b/>
          <w:bCs/>
          <w:i/>
          <w:iCs/>
          <w:sz w:val="20"/>
          <w:szCs w:val="20"/>
        </w:rPr>
        <w:t xml:space="preserve"> </w:t>
      </w:r>
      <w:r>
        <w:rPr>
          <w:rFonts w:eastAsia="Symbol" w:cs="Symbol" w:ascii="Arial" w:hAnsi="Arial"/>
          <w:b/>
          <w:bCs/>
          <w:i/>
          <w:iCs/>
          <w:sz w:val="20"/>
          <w:szCs w:val="20"/>
        </w:rPr>
        <w:t>log(</w:t>
      </w:r>
      <w:r>
        <w:rPr>
          <w:rFonts w:eastAsia="Symbol" w:cs="Symbol" w:ascii="Arial" w:hAnsi="Arial"/>
          <w:b/>
          <w:bCs/>
          <w:i/>
          <w:iCs/>
          <w:sz w:val="20"/>
          <w:szCs w:val="20"/>
        </w:rPr>
        <w:t>Dn_ifn3</w:t>
      </w:r>
      <w:r>
        <w:rPr>
          <w:rFonts w:eastAsia="Symbol" w:cs="Symbol" w:ascii="Arial" w:hAnsi="Arial"/>
          <w:b/>
          <w:bCs/>
          <w:i/>
          <w:iCs/>
          <w:sz w:val="20"/>
          <w:szCs w:val="20"/>
        </w:rPr>
        <w:t>)+</w:t>
      </w:r>
      <w:r>
        <w:rPr>
          <w:rFonts w:eastAsia="Symbol" w:cs="Symbol" w:ascii="Arial" w:hAnsi="Arial"/>
          <w:b/>
          <w:bCs/>
          <w:i/>
          <w:iCs/>
          <w:sz w:val="20"/>
          <w:szCs w:val="20"/>
        </w:rPr>
        <w:t>b</w:t>
      </w:r>
      <w:r>
        <w:rPr>
          <w:rFonts w:eastAsia="Symbol" w:cs="Symbol" w:ascii="Arial" w:hAnsi="Arial"/>
          <w:b/>
          <w:bCs/>
          <w:i/>
          <w:iCs/>
          <w:sz w:val="20"/>
          <w:szCs w:val="20"/>
          <w:vertAlign w:val="subscript"/>
        </w:rPr>
        <w:t>3</w:t>
      </w:r>
      <w:r>
        <w:rPr>
          <w:rFonts w:eastAsia="Symbol" w:cs="Symbol" w:ascii="Arial" w:hAnsi="Arial"/>
          <w:b/>
          <w:bCs/>
          <w:i/>
          <w:iCs/>
          <w:sz w:val="20"/>
          <w:szCs w:val="20"/>
        </w:rPr>
        <w:t xml:space="preserve"> Dn_ifn3</w:t>
      </w:r>
      <w:r>
        <w:rPr>
          <w:rFonts w:eastAsia="Symbol" w:cs="Symbol" w:ascii="Arial" w:hAnsi="Arial"/>
          <w:b/>
          <w:bCs/>
          <w:i/>
          <w:iCs/>
          <w:sz w:val="20"/>
          <w:szCs w:val="20"/>
          <w:vertAlign w:val="superscript"/>
        </w:rPr>
        <w:t>2</w:t>
      </w:r>
      <w:r>
        <w:rPr>
          <w:rFonts w:eastAsia="Symbol" w:cs="Symbol" w:ascii="Arial" w:hAnsi="Arial"/>
          <w:b/>
          <w:bCs/>
          <w:i/>
          <w:iCs/>
          <w:sz w:val="20"/>
          <w:szCs w:val="20"/>
        </w:rPr>
        <w:t xml:space="preserve"> </w:t>
      </w:r>
      <w:r>
        <w:rPr>
          <w:rFonts w:eastAsia="Symbol" w:cs="Symbol" w:ascii="Arial" w:hAnsi="Arial"/>
          <w:b/>
          <w:bCs/>
          <w:i/>
          <w:iCs/>
          <w:sz w:val="20"/>
          <w:szCs w:val="20"/>
        </w:rPr>
        <w:t>+</w:t>
      </w:r>
      <w:r>
        <w:rPr>
          <w:rFonts w:eastAsia="Symbol" w:cs="Symbol" w:ascii="Arial" w:hAnsi="Arial"/>
          <w:b/>
          <w:bCs/>
          <w:i/>
          <w:iCs/>
          <w:sz w:val="20"/>
          <w:szCs w:val="20"/>
        </w:rPr>
        <w:t>b</w:t>
      </w:r>
      <w:r>
        <w:rPr>
          <w:rFonts w:eastAsia="Symbol" w:cs="Symbol" w:ascii="Arial" w:hAnsi="Arial"/>
          <w:b/>
          <w:bCs/>
          <w:i/>
          <w:iCs/>
          <w:sz w:val="20"/>
          <w:szCs w:val="20"/>
          <w:vertAlign w:val="subscript"/>
        </w:rPr>
        <w:t>4</w:t>
      </w:r>
      <w:r>
        <w:rPr>
          <w:rFonts w:eastAsia="Symbol" w:cs="Symbol" w:ascii="Arial" w:hAnsi="Arial"/>
          <w:b/>
          <w:bCs/>
          <w:i/>
          <w:iCs/>
          <w:sz w:val="20"/>
          <w:szCs w:val="20"/>
        </w:rPr>
        <w:t xml:space="preserve"> </w:t>
      </w:r>
      <w:r>
        <w:rPr>
          <w:rFonts w:eastAsia="Symbol" w:cs="Symbol" w:ascii="Arial" w:hAnsi="Arial"/>
          <w:b/>
          <w:bCs/>
          <w:i/>
          <w:iCs/>
          <w:sz w:val="20"/>
          <w:szCs w:val="20"/>
        </w:rPr>
        <w:t>ab</w:t>
      </w:r>
      <w:r>
        <w:rPr>
          <w:rFonts w:eastAsia="Symbol" w:cs="Symbol" w:ascii="Arial" w:hAnsi="Arial"/>
          <w:b/>
          <w:bCs/>
          <w:i/>
          <w:iCs/>
          <w:sz w:val="20"/>
          <w:szCs w:val="20"/>
        </w:rPr>
        <w:t>_ifn3</w:t>
      </w:r>
      <w:r>
        <w:rPr>
          <w:rFonts w:eastAsia="Symbol" w:cs="Symbol" w:ascii="Arial" w:hAnsi="Arial"/>
          <w:b/>
          <w:bCs/>
          <w:i/>
          <w:iCs/>
          <w:sz w:val="20"/>
          <w:szCs w:val="20"/>
        </w:rPr>
        <w:t>+</w:t>
      </w:r>
      <w:r>
        <w:rPr>
          <w:rFonts w:eastAsia="Symbol" w:cs="Symbol" w:ascii="Arial" w:hAnsi="Arial"/>
          <w:b/>
          <w:bCs/>
          <w:i/>
          <w:iCs/>
          <w:sz w:val="20"/>
          <w:szCs w:val="20"/>
        </w:rPr>
        <w:t>b</w:t>
      </w:r>
      <w:r>
        <w:rPr>
          <w:rFonts w:eastAsia="Symbol" w:cs="Symbol" w:ascii="Arial" w:hAnsi="Arial"/>
          <w:b/>
          <w:bCs/>
          <w:i/>
          <w:iCs/>
          <w:sz w:val="20"/>
          <w:szCs w:val="20"/>
          <w:vertAlign w:val="subscript"/>
        </w:rPr>
        <w:t>5</w:t>
      </w:r>
      <w:r>
        <w:rPr>
          <w:rFonts w:eastAsia="Symbol" w:cs="Symbol" w:ascii="Arial" w:hAnsi="Arial"/>
          <w:b/>
          <w:bCs/>
          <w:i/>
          <w:iCs/>
          <w:sz w:val="20"/>
          <w:szCs w:val="20"/>
        </w:rPr>
        <w:t xml:space="preserve"> </w:t>
      </w:r>
      <w:r>
        <w:rPr>
          <w:rFonts w:eastAsia="Symbol" w:cs="Symbol" w:ascii="Arial" w:hAnsi="Arial"/>
          <w:b/>
          <w:bCs/>
          <w:i/>
          <w:iCs/>
          <w:sz w:val="20"/>
          <w:szCs w:val="20"/>
        </w:rPr>
        <w:t>ab</w:t>
      </w:r>
      <w:r>
        <w:rPr>
          <w:rFonts w:eastAsia="Symbol" w:cs="Symbol" w:ascii="Arial" w:hAnsi="Arial"/>
          <w:b/>
          <w:bCs/>
          <w:i/>
          <w:iCs/>
          <w:sz w:val="20"/>
          <w:szCs w:val="20"/>
        </w:rPr>
        <w:t>_</w:t>
      </w:r>
      <w:r>
        <w:rPr>
          <w:rFonts w:eastAsia="Symbol" w:cs="Symbol" w:ascii="Arial" w:hAnsi="Arial"/>
          <w:b/>
          <w:bCs/>
          <w:i/>
          <w:iCs/>
          <w:sz w:val="20"/>
          <w:szCs w:val="20"/>
        </w:rPr>
        <w:t>may_</w:t>
      </w:r>
      <w:r>
        <w:rPr>
          <w:rFonts w:eastAsia="Symbol" w:cs="Symbol" w:ascii="Arial" w:hAnsi="Arial"/>
          <w:b/>
          <w:bCs/>
          <w:i/>
          <w:iCs/>
          <w:sz w:val="20"/>
          <w:szCs w:val="20"/>
        </w:rPr>
        <w:t xml:space="preserve">ifn3) + </w:t>
      </w:r>
      <w:r>
        <w:rPr>
          <w:rFonts w:eastAsia="Symbol" w:cs="Symbol" w:ascii="Liberation Serif" w:hAnsi="Liberation Serif"/>
          <w:b/>
          <w:bCs/>
          <w:i/>
          <w:iCs/>
          <w:sz w:val="20"/>
          <w:szCs w:val="20"/>
        </w:rPr>
        <w:t>ε</w:t>
      </w:r>
      <w:r>
        <w:rPr>
          <w:rFonts w:eastAsia="Symbol" w:cs="Symbol" w:ascii="Liberation Serif" w:hAnsi="Liberation Serif"/>
          <w:b/>
          <w:bCs/>
          <w:i/>
          <w:iCs/>
          <w:sz w:val="20"/>
          <w:szCs w:val="20"/>
          <w:vertAlign w:val="subscript"/>
        </w:rPr>
        <w:t>pi.ml</w:t>
      </w:r>
      <w:r>
        <w:rPr>
          <w:rFonts w:eastAsia="Symbol" w:cs="Symbol" w:ascii="Liberation Serif" w:hAnsi="Liberation Serif"/>
          <w:b/>
          <w:bCs/>
          <w:i/>
          <w:iCs/>
          <w:sz w:val="20"/>
          <w:szCs w:val="20"/>
          <w:vertAlign w:val="subscript"/>
        </w:rPr>
        <w:t>may</w:t>
      </w:r>
    </w:p>
    <w:p>
      <w:pPr>
        <w:pStyle w:val="Normal"/>
        <w:rPr/>
      </w:pPr>
      <w:r>
        <w:rPr/>
        <w:t>donde</w:t>
      </w:r>
      <w:r>
        <w:rPr/>
        <w:t xml:space="preserve"> </w:t>
      </w:r>
      <w:r>
        <w:rPr>
          <w:i/>
          <w:iCs/>
        </w:rPr>
        <w:t>Dn_ifn3</w:t>
      </w:r>
      <w:r>
        <w:rPr/>
        <w:t xml:space="preserve"> es el diámetro normal del árbol medido en el IFN3, </w:t>
      </w:r>
      <w:r>
        <w:rPr>
          <w:i/>
          <w:iCs/>
        </w:rPr>
        <w:t>ab_ifn3</w:t>
      </w:r>
      <w:r>
        <w:rPr/>
        <w:t xml:space="preserve"> es el área basimétrica de la parcela </w:t>
      </w:r>
      <w:r>
        <w:rPr/>
        <w:t>y</w:t>
      </w:r>
      <w:r>
        <w:rPr>
          <w:i/>
          <w:iCs/>
        </w:rPr>
        <w:t xml:space="preserve"> </w:t>
      </w:r>
      <w:r>
        <w:rPr>
          <w:i/>
          <w:iCs/>
        </w:rPr>
        <w:t>ab_may_ifn3</w:t>
      </w:r>
      <w:r>
        <w:rPr/>
        <w:t xml:space="preserve"> es el área basimétrica de los árboles con diámetro superior al modelizado.</w:t>
      </w:r>
    </w:p>
    <w:p>
      <w:pPr>
        <w:pStyle w:val="Normal"/>
        <w:rPr/>
      </w:pPr>
      <w:r>
        <w:rPr/>
        <w:t>Los datos anómalos por clases diamétricas y percentiles alcanzan un 20% de los originales.</w:t>
      </w:r>
    </w:p>
    <w:p>
      <w:pPr>
        <w:pStyle w:val="Normal"/>
        <w:jc w:val="both"/>
        <w:rPr/>
      </w:pPr>
      <w:r>
        <w:rPr/>
        <w:t xml:space="preserve">En la </w:t>
      </w:r>
      <w:r>
        <w:rPr>
          <w:rFonts w:ascii="Poppins" w:hAnsi="Poppins"/>
          <w:i w:val="false"/>
          <w:iCs w:val="false"/>
        </w:rPr>
        <w:fldChar w:fldCharType="begin"/>
      </w:r>
      <w:r>
        <w:rPr>
          <w:i w:val="false"/>
          <w:iCs w:val="false"/>
          <w:rFonts w:ascii="Poppins" w:hAnsi="Poppins"/>
        </w:rPr>
        <w:instrText xml:space="preserve"> REF __RefNumPara__10198_3420270858 \r \h </w:instrText>
      </w:r>
      <w:r>
        <w:rPr>
          <w:i w:val="false"/>
          <w:iCs w:val="false"/>
          <w:rFonts w:ascii="Poppins" w:hAnsi="Poppins"/>
        </w:rPr>
        <w:fldChar w:fldCharType="separate"/>
      </w:r>
      <w:r>
        <w:rPr>
          <w:i w:val="false"/>
          <w:iCs w:val="false"/>
          <w:rFonts w:ascii="Poppins" w:hAnsi="Poppins"/>
        </w:rPr>
        <w:t>Tabla 3</w:t>
      </w:r>
      <w:r>
        <w:rPr>
          <w:i w:val="false"/>
          <w:iCs w:val="false"/>
          <w:rFonts w:ascii="Poppins" w:hAnsi="Poppins"/>
        </w:rPr>
        <w:fldChar w:fldCharType="end"/>
      </w:r>
      <w:r>
        <w:rPr/>
        <w:t xml:space="preserve"> se resumen los estadísticos que caracterizan el incremento anual del área basimétrica.</w:t>
      </w:r>
    </w:p>
    <w:p>
      <w:pPr>
        <w:pStyle w:val="Normal"/>
        <w:jc w:val="both"/>
        <w:rPr/>
      </w:pPr>
      <w:r>
        <w:rPr/>
      </w:r>
    </w:p>
    <w:tbl>
      <w:tblPr>
        <w:tblW w:w="5000" w:type="pct"/>
        <w:jc w:val="start"/>
        <w:tblInd w:w="-5" w:type="dxa"/>
        <w:tblLayout w:type="fixed"/>
        <w:tblCellMar>
          <w:top w:w="55" w:type="dxa"/>
          <w:start w:w="55" w:type="dxa"/>
          <w:bottom w:w="55" w:type="dxa"/>
          <w:end w:w="55" w:type="dxa"/>
        </w:tblCellMar>
      </w:tblPr>
      <w:tblGrid>
        <w:gridCol w:w="962"/>
        <w:gridCol w:w="1466"/>
        <w:gridCol w:w="1215"/>
        <w:gridCol w:w="1106"/>
        <w:gridCol w:w="1324"/>
        <w:gridCol w:w="1114"/>
        <w:gridCol w:w="1317"/>
      </w:tblGrid>
      <w:tr>
        <w:trPr/>
        <w:tc>
          <w:tcPr>
            <w:tcW w:w="8504" w:type="dxa"/>
            <w:gridSpan w:val="7"/>
            <w:tcBorders>
              <w:top w:val="single" w:sz="4" w:space="0" w:color="000000"/>
              <w:start w:val="single" w:sz="4" w:space="0" w:color="000000"/>
              <w:bottom w:val="single" w:sz="4" w:space="0" w:color="000000"/>
              <w:end w:val="single" w:sz="4" w:space="0" w:color="000000"/>
            </w:tcBorders>
          </w:tcPr>
          <w:p>
            <w:pPr>
              <w:pStyle w:val="Tabla"/>
              <w:numPr>
                <w:ilvl w:val="0"/>
                <w:numId w:val="4"/>
              </w:numPr>
              <w:spacing w:before="240" w:after="120"/>
              <w:rPr/>
            </w:pPr>
            <w:bookmarkStart w:id="37" w:name="__RefNumPara__10198_3420270858"/>
            <w:bookmarkEnd w:id="37"/>
            <w:r>
              <w:rPr/>
              <w:t xml:space="preserve">Estadísticos descriptivos del incremento anual en área basimétrica </w:t>
            </w:r>
            <w:r>
              <w:rPr/>
              <w:t>(cm</w:t>
            </w:r>
            <w:r>
              <w:rPr>
                <w:vertAlign w:val="superscript"/>
              </w:rPr>
              <w:t>2</w:t>
            </w:r>
            <w:r>
              <w:rPr/>
              <w:t>/año)</w:t>
            </w:r>
          </w:p>
        </w:tc>
      </w:tr>
      <w:tr>
        <w:trPr/>
        <w:tc>
          <w:tcPr>
            <w:tcW w:w="962"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Min</w:t>
            </w:r>
          </w:p>
        </w:tc>
        <w:tc>
          <w:tcPr>
            <w:tcW w:w="1466"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1</w:t>
            </w:r>
            <w:r>
              <w:rPr>
                <w:rFonts w:ascii="Poppins" w:hAnsi="Poppins"/>
                <w:vertAlign w:val="superscript"/>
              </w:rPr>
              <w:t>er</w:t>
            </w:r>
            <w:r>
              <w:rPr>
                <w:rFonts w:ascii="Poppins" w:hAnsi="Poppins"/>
              </w:rPr>
              <w:t xml:space="preserve"> cuartil</w:t>
            </w:r>
          </w:p>
        </w:tc>
        <w:tc>
          <w:tcPr>
            <w:tcW w:w="1215"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Mediana</w:t>
            </w:r>
          </w:p>
        </w:tc>
        <w:tc>
          <w:tcPr>
            <w:tcW w:w="1106"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Media</w:t>
            </w:r>
          </w:p>
        </w:tc>
        <w:tc>
          <w:tcPr>
            <w:tcW w:w="1324"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3</w:t>
            </w:r>
            <w:r>
              <w:rPr>
                <w:rFonts w:ascii="Poppins" w:hAnsi="Poppins"/>
                <w:vertAlign w:val="superscript"/>
              </w:rPr>
              <w:t>er</w:t>
            </w:r>
            <w:r>
              <w:rPr>
                <w:rFonts w:ascii="Poppins" w:hAnsi="Poppins"/>
              </w:rPr>
              <w:t xml:space="preserve"> cuartil</w:t>
            </w:r>
          </w:p>
        </w:tc>
        <w:tc>
          <w:tcPr>
            <w:tcW w:w="1114"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Max</w:t>
            </w:r>
          </w:p>
        </w:tc>
        <w:tc>
          <w:tcPr>
            <w:tcW w:w="1317" w:type="dxa"/>
            <w:tcBorders>
              <w:start w:val="single" w:sz="4" w:space="0" w:color="000000"/>
              <w:bottom w:val="single" w:sz="4" w:space="0" w:color="000000"/>
              <w:end w:val="single" w:sz="4" w:space="0" w:color="000000"/>
            </w:tcBorders>
          </w:tcPr>
          <w:p>
            <w:pPr>
              <w:pStyle w:val="Contenidodelatabla"/>
              <w:tabs>
                <w:tab w:val="clear" w:pos="709"/>
              </w:tabs>
              <w:spacing w:before="0" w:after="0"/>
              <w:rPr>
                <w:rFonts w:ascii="Poppins" w:hAnsi="Poppins"/>
              </w:rPr>
            </w:pPr>
            <w:r>
              <w:rPr>
                <w:rFonts w:ascii="Poppins" w:hAnsi="Poppins"/>
              </w:rPr>
              <w:t>Desv</w:t>
            </w:r>
          </w:p>
        </w:tc>
      </w:tr>
      <w:tr>
        <w:trPr/>
        <w:tc>
          <w:tcPr>
            <w:tcW w:w="962"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0.3086</w:t>
            </w:r>
          </w:p>
        </w:tc>
        <w:tc>
          <w:tcPr>
            <w:tcW w:w="1466"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3.9673</w:t>
            </w:r>
          </w:p>
        </w:tc>
        <w:tc>
          <w:tcPr>
            <w:tcW w:w="1215"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7.5347</w:t>
            </w:r>
          </w:p>
        </w:tc>
        <w:tc>
          <w:tcPr>
            <w:tcW w:w="1106"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10.7062</w:t>
            </w:r>
          </w:p>
        </w:tc>
        <w:tc>
          <w:tcPr>
            <w:tcW w:w="1324"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13.6255</w:t>
            </w:r>
          </w:p>
        </w:tc>
        <w:tc>
          <w:tcPr>
            <w:tcW w:w="1114"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129.0832</w:t>
            </w:r>
          </w:p>
        </w:tc>
        <w:tc>
          <w:tcPr>
            <w:tcW w:w="1317" w:type="dxa"/>
            <w:tcBorders>
              <w:start w:val="single" w:sz="4" w:space="0" w:color="000000"/>
              <w:bottom w:val="single" w:sz="4" w:space="0" w:color="000000"/>
              <w:end w:val="single" w:sz="4" w:space="0" w:color="000000"/>
            </w:tcBorders>
          </w:tcPr>
          <w:p>
            <w:pPr>
              <w:pStyle w:val="Textopreformateado"/>
              <w:pBdr/>
              <w:tabs>
                <w:tab w:val="clear" w:pos="709"/>
              </w:tabs>
              <w:spacing w:before="0" w:after="0"/>
              <w:rPr>
                <w:rFonts w:ascii="Poppins" w:hAnsi="Poppins"/>
              </w:rPr>
            </w:pPr>
            <w:bookmarkStart w:id="38" w:name="rstudio_console_output_Copia_1"/>
            <w:bookmarkEnd w:id="38"/>
            <w:r>
              <w:rPr>
                <w:rFonts w:ascii="Poppins" w:hAnsi="Poppins"/>
              </w:rPr>
              <w:t>11.0100</w:t>
            </w:r>
          </w:p>
        </w:tc>
      </w:tr>
    </w:tbl>
    <w:p>
      <w:pPr>
        <w:pStyle w:val="Normal"/>
        <w:jc w:val="both"/>
        <w:rPr/>
      </w:pPr>
      <w:r>
        <w:rPr/>
      </w:r>
    </w:p>
    <w:p>
      <w:pPr>
        <w:pStyle w:val="Normal"/>
        <w:rPr/>
      </w:pPr>
      <w:r>
        <w:rPr>
          <w:rStyle w:val="Fuentedeprrafopredeter"/>
          <w:rFonts w:ascii="Poppins" w:hAnsi="Poppins"/>
          <w:color w:val="000000"/>
          <w:sz w:val="20"/>
          <w:szCs w:val="20"/>
        </w:rPr>
        <w:t xml:space="preserve">Los resultados del ajuste se resumen en la </w:t>
      </w:r>
      <w:r>
        <w:rPr>
          <w:rStyle w:val="Fuentedeprrafopredeter"/>
          <w:rFonts w:ascii="Poppins" w:hAnsi="Poppins"/>
          <w:i w:val="false"/>
          <w:iCs w:val="false"/>
          <w:color w:val="000000"/>
          <w:sz w:val="20"/>
          <w:szCs w:val="20"/>
        </w:rPr>
        <w:fldChar w:fldCharType="begin"/>
      </w:r>
      <w:r>
        <w:rPr>
          <w:rStyle w:val="Fuentedeprrafopredeter"/>
          <w:sz w:val="20"/>
          <w:i w:val="false"/>
          <w:szCs w:val="20"/>
          <w:iCs w:val="false"/>
          <w:rFonts w:ascii="Poppins" w:hAnsi="Poppins"/>
          <w:color w:val="000000"/>
        </w:rPr>
        <w:instrText xml:space="preserve"> REF __RefNumPara__4597_2756883213 \r \h </w:instrText>
      </w:r>
      <w:r>
        <w:rPr>
          <w:rStyle w:val="Fuentedeprrafopredeter"/>
          <w:sz w:val="20"/>
          <w:i w:val="false"/>
          <w:szCs w:val="20"/>
          <w:iCs w:val="false"/>
          <w:rFonts w:ascii="Poppins" w:hAnsi="Poppins"/>
          <w:color w:val="000000"/>
        </w:rPr>
        <w:fldChar w:fldCharType="separate"/>
      </w:r>
      <w:r>
        <w:rPr>
          <w:rStyle w:val="Fuentedeprrafopredeter"/>
          <w:sz w:val="20"/>
          <w:i w:val="false"/>
          <w:szCs w:val="20"/>
          <w:iCs w:val="false"/>
          <w:rFonts w:ascii="Poppins" w:hAnsi="Poppins"/>
          <w:color w:val="000000"/>
        </w:rPr>
        <w:t>Tabla 4</w:t>
      </w:r>
      <w:r>
        <w:rPr>
          <w:rStyle w:val="Fuentedeprrafopredeter"/>
          <w:sz w:val="20"/>
          <w:i w:val="false"/>
          <w:szCs w:val="20"/>
          <w:iCs w:val="false"/>
          <w:rFonts w:ascii="Poppins" w:hAnsi="Poppins"/>
          <w:color w:val="000000"/>
        </w:rPr>
        <w:fldChar w:fldCharType="end"/>
      </w:r>
      <w:r>
        <w:rPr>
          <w:rStyle w:val="Fuentedeprrafopredeter"/>
          <w:rFonts w:ascii="Poppins" w:hAnsi="Poppins"/>
          <w:i w:val="false"/>
          <w:iCs w:val="false"/>
          <w:color w:val="000000"/>
          <w:sz w:val="20"/>
          <w:szCs w:val="20"/>
        </w:rPr>
        <w:t xml:space="preserve"> </w:t>
      </w:r>
      <w:r>
        <w:rPr>
          <w:rStyle w:val="Fuentedeprrafopredeter"/>
          <w:rFonts w:ascii="Poppins" w:hAnsi="Poppins"/>
          <w:i w:val="false"/>
          <w:iCs w:val="false"/>
          <w:color w:val="000000"/>
          <w:sz w:val="20"/>
          <w:szCs w:val="20"/>
        </w:rPr>
        <w:t xml:space="preserve">y en la </w:t>
      </w:r>
      <w:r>
        <w:rPr>
          <w:rStyle w:val="Fuentedeprrafopredeter"/>
          <w:rFonts w:ascii="Poppins" w:hAnsi="Poppins"/>
          <w:i w:val="false"/>
          <w:iCs w:val="false"/>
          <w:color w:val="000000"/>
          <w:sz w:val="20"/>
          <w:szCs w:val="20"/>
        </w:rPr>
        <w:fldChar w:fldCharType="begin"/>
      </w:r>
      <w:r>
        <w:rPr>
          <w:rStyle w:val="Fuentedeprrafopredeter"/>
          <w:sz w:val="20"/>
          <w:i w:val="false"/>
          <w:szCs w:val="20"/>
          <w:iCs w:val="false"/>
          <w:rFonts w:ascii="Poppins" w:hAnsi="Poppins"/>
          <w:color w:val="000000"/>
        </w:rPr>
        <w:instrText xml:space="preserve"> REF __RefNumPara__11171_2756883213 \r \h </w:instrText>
      </w:r>
      <w:r>
        <w:rPr>
          <w:rStyle w:val="Fuentedeprrafopredeter"/>
          <w:sz w:val="20"/>
          <w:i w:val="false"/>
          <w:szCs w:val="20"/>
          <w:iCs w:val="false"/>
          <w:rFonts w:ascii="Poppins" w:hAnsi="Poppins"/>
          <w:color w:val="000000"/>
        </w:rPr>
        <w:fldChar w:fldCharType="separate"/>
      </w:r>
      <w:r>
        <w:rPr>
          <w:rStyle w:val="Fuentedeprrafopredeter"/>
          <w:sz w:val="20"/>
          <w:i w:val="false"/>
          <w:szCs w:val="20"/>
          <w:iCs w:val="false"/>
          <w:rFonts w:ascii="Poppins" w:hAnsi="Poppins"/>
          <w:color w:val="000000"/>
        </w:rPr>
        <w:t>Figura 3</w:t>
      </w:r>
      <w:r>
        <w:rPr>
          <w:rStyle w:val="Fuentedeprrafopredeter"/>
          <w:sz w:val="20"/>
          <w:i w:val="false"/>
          <w:szCs w:val="20"/>
          <w:iCs w:val="false"/>
          <w:rFonts w:ascii="Poppins" w:hAnsi="Poppins"/>
          <w:color w:val="000000"/>
        </w:rPr>
        <w:fldChar w:fldCharType="end"/>
      </w:r>
      <w:r>
        <w:rPr>
          <w:rStyle w:val="Fuentedeprrafopredeter"/>
          <w:rFonts w:ascii="Poppins" w:hAnsi="Poppins"/>
          <w:i w:val="false"/>
          <w:iCs w:val="false"/>
          <w:color w:val="000000"/>
          <w:sz w:val="20"/>
          <w:szCs w:val="20"/>
        </w:rPr>
        <w:t>.</w:t>
      </w:r>
      <w:r>
        <w:rPr>
          <w:rStyle w:val="Fuentedeprrafopredeter"/>
          <w:rFonts w:ascii="Poppins" w:hAnsi="Poppins"/>
          <w:i w:val="false"/>
          <w:iCs w:val="false"/>
          <w:color w:val="000000"/>
          <w:sz w:val="20"/>
          <w:szCs w:val="20"/>
        </w:rPr>
        <w:t xml:space="preserve"> </w:t>
      </w:r>
      <w:r>
        <w:rPr>
          <w:rStyle w:val="Fuentedeprrafopredeter"/>
          <w:rFonts w:ascii="Poppins" w:hAnsi="Poppins"/>
          <w:i w:val="false"/>
          <w:iCs w:val="false"/>
          <w:color w:val="000000"/>
          <w:sz w:val="20"/>
          <w:szCs w:val="20"/>
        </w:rPr>
        <w:t>L</w:t>
      </w:r>
      <w:r>
        <w:rPr>
          <w:rStyle w:val="Fuentedeprrafopredeter"/>
          <w:rFonts w:ascii="Poppins" w:hAnsi="Poppins"/>
          <w:i w:val="false"/>
          <w:iCs w:val="false"/>
          <w:color w:val="000000"/>
          <w:sz w:val="20"/>
          <w:szCs w:val="20"/>
        </w:rPr>
        <w:t xml:space="preserve">os estadísticos de ajuste </w:t>
      </w:r>
      <w:r>
        <w:rPr>
          <w:rStyle w:val="Fuentedeprrafopredeter"/>
          <w:rFonts w:ascii="Poppins" w:hAnsi="Poppins"/>
          <w:i w:val="false"/>
          <w:iCs w:val="false"/>
          <w:color w:val="000000"/>
          <w:sz w:val="20"/>
          <w:szCs w:val="20"/>
        </w:rPr>
        <w:t>se recogen e</w:t>
      </w:r>
      <w:r>
        <w:rPr>
          <w:rStyle w:val="Fuentedeprrafopredeter"/>
          <w:rFonts w:ascii="Poppins" w:hAnsi="Poppins"/>
          <w:i w:val="false"/>
          <w:iCs w:val="false"/>
          <w:color w:val="000000"/>
          <w:sz w:val="20"/>
          <w:szCs w:val="20"/>
        </w:rPr>
        <w:t xml:space="preserve">n la </w:t>
      </w:r>
      <w:r>
        <w:rPr>
          <w:rStyle w:val="Fuentedeprrafopredeter"/>
          <w:rFonts w:ascii="Poppins" w:hAnsi="Poppins"/>
          <w:i w:val="false"/>
          <w:iCs w:val="false"/>
          <w:color w:val="000000"/>
          <w:sz w:val="20"/>
          <w:szCs w:val="20"/>
        </w:rPr>
        <w:fldChar w:fldCharType="begin"/>
      </w:r>
      <w:r>
        <w:rPr>
          <w:rStyle w:val="Fuentedeprrafopredeter"/>
          <w:sz w:val="20"/>
          <w:i w:val="false"/>
          <w:szCs w:val="20"/>
          <w:iCs w:val="false"/>
          <w:rFonts w:ascii="Poppins" w:hAnsi="Poppins"/>
          <w:color w:val="000000"/>
        </w:rPr>
        <w:instrText xml:space="preserve"> REF __RefNumPara__11117_2756883213 \r \h </w:instrText>
      </w:r>
      <w:r>
        <w:rPr>
          <w:rStyle w:val="Fuentedeprrafopredeter"/>
          <w:sz w:val="20"/>
          <w:i w:val="false"/>
          <w:szCs w:val="20"/>
          <w:iCs w:val="false"/>
          <w:rFonts w:ascii="Poppins" w:hAnsi="Poppins"/>
          <w:color w:val="000000"/>
        </w:rPr>
        <w:fldChar w:fldCharType="separate"/>
      </w:r>
      <w:r>
        <w:rPr>
          <w:rStyle w:val="Fuentedeprrafopredeter"/>
          <w:sz w:val="20"/>
          <w:i w:val="false"/>
          <w:szCs w:val="20"/>
          <w:iCs w:val="false"/>
          <w:rFonts w:ascii="Poppins" w:hAnsi="Poppins"/>
          <w:color w:val="000000"/>
        </w:rPr>
        <w:t>Tabla 5</w:t>
      </w:r>
      <w:r>
        <w:rPr>
          <w:rStyle w:val="Fuentedeprrafopredeter"/>
          <w:sz w:val="20"/>
          <w:i w:val="false"/>
          <w:szCs w:val="20"/>
          <w:iCs w:val="false"/>
          <w:rFonts w:ascii="Poppins" w:hAnsi="Poppins"/>
          <w:color w:val="000000"/>
        </w:rPr>
        <w:fldChar w:fldCharType="end"/>
      </w:r>
      <w:r>
        <w:rPr>
          <w:rStyle w:val="Fuentedeprrafopredeter"/>
          <w:rFonts w:ascii="Poppins" w:hAnsi="Poppins"/>
          <w:i w:val="false"/>
          <w:iCs w:val="false"/>
          <w:color w:val="000000"/>
          <w:sz w:val="20"/>
          <w:szCs w:val="20"/>
        </w:rPr>
        <w:t>.</w:t>
      </w:r>
    </w:p>
    <w:tbl>
      <w:tblPr>
        <w:tblW w:w="8366" w:type="dxa"/>
        <w:jc w:val="center"/>
        <w:tblInd w:w="0" w:type="dxa"/>
        <w:tblLayout w:type="fixed"/>
        <w:tblCellMar>
          <w:top w:w="0" w:type="dxa"/>
          <w:start w:w="30" w:type="dxa"/>
          <w:bottom w:w="0" w:type="dxa"/>
          <w:end w:w="30" w:type="dxa"/>
        </w:tblCellMar>
      </w:tblPr>
      <w:tblGrid>
        <w:gridCol w:w="1250"/>
        <w:gridCol w:w="1500"/>
        <w:gridCol w:w="2160"/>
        <w:gridCol w:w="1130"/>
        <w:gridCol w:w="2326"/>
      </w:tblGrid>
      <w:tr>
        <w:trPr>
          <w:trHeight w:val="397" w:hRule="atLeast"/>
        </w:trPr>
        <w:tc>
          <w:tcPr>
            <w:tcW w:w="8366" w:type="dxa"/>
            <w:gridSpan w:val="5"/>
            <w:tcBorders/>
            <w:vAlign w:val="bottom"/>
          </w:tcPr>
          <w:p>
            <w:pPr>
              <w:pStyle w:val="Tabla"/>
              <w:numPr>
                <w:ilvl w:val="0"/>
                <w:numId w:val="4"/>
              </w:numPr>
              <w:spacing w:before="240" w:after="120"/>
              <w:rPr/>
            </w:pPr>
            <w:bookmarkStart w:id="39" w:name="__RefNumPara__4597_2756883213"/>
            <w:bookmarkEnd w:id="39"/>
            <w:r>
              <w:rPr>
                <w:rStyle w:val="Fuentedeprrafopredeter"/>
                <w:rFonts w:ascii="Poppins" w:hAnsi="Poppins"/>
                <w:sz w:val="18"/>
              </w:rPr>
              <w:t>Estimación de parámetros y contrastes de significación aproximados en el ajuste d</w:t>
            </w:r>
            <w:r>
              <w:rPr>
                <w:rStyle w:val="Fuentedeprrafopredeter"/>
                <w:rFonts w:ascii="Poppins" w:hAnsi="Poppins"/>
                <w:sz w:val="18"/>
              </w:rPr>
              <w:t>el modelo de incremento de área basimétrica (cm</w:t>
            </w:r>
            <w:r>
              <w:rPr>
                <w:rStyle w:val="Fuentedeprrafopredeter"/>
                <w:rFonts w:ascii="Poppins" w:hAnsi="Poppins"/>
                <w:sz w:val="18"/>
                <w:vertAlign w:val="superscript"/>
              </w:rPr>
              <w:t>2</w:t>
            </w:r>
            <w:r>
              <w:rPr>
                <w:rStyle w:val="Fuentedeprrafopredeter"/>
                <w:rFonts w:ascii="Poppins" w:hAnsi="Poppins"/>
                <w:sz w:val="18"/>
              </w:rPr>
              <w:t>/años)</w:t>
            </w:r>
          </w:p>
        </w:tc>
      </w:tr>
      <w:tr>
        <w:trPr>
          <w:trHeight w:val="397" w:hRule="atLeast"/>
        </w:trPr>
        <w:tc>
          <w:tcPr>
            <w:tcW w:w="125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Parámetro</w:t>
            </w:r>
          </w:p>
        </w:tc>
        <w:tc>
          <w:tcPr>
            <w:tcW w:w="150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Estimación</w:t>
            </w:r>
          </w:p>
        </w:tc>
        <w:tc>
          <w:tcPr>
            <w:tcW w:w="216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Error estándar aprox.</w:t>
            </w:r>
          </w:p>
        </w:tc>
        <w:tc>
          <w:tcPr>
            <w:tcW w:w="113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t - valor</w:t>
            </w:r>
          </w:p>
        </w:tc>
        <w:tc>
          <w:tcPr>
            <w:tcW w:w="2326"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Prob (&gt;|t|) aprox.</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sz w:val="20"/>
                <w:szCs w:val="20"/>
              </w:rPr>
              <w:t>b</w:t>
            </w:r>
            <w:r>
              <w:rPr>
                <w:rStyle w:val="Fuentedeprrafopredeter"/>
                <w:rFonts w:ascii="Poppins" w:hAnsi="Poppins"/>
                <w:bCs w:val="false"/>
                <w:iCs w:val="false"/>
                <w:position w:val="-1"/>
                <w:sz w:val="12"/>
                <w:sz w:val="20"/>
                <w:szCs w:val="20"/>
              </w:rPr>
              <w:t>1</w:t>
            </w:r>
          </w:p>
        </w:tc>
        <w:tc>
          <w:tcPr>
            <w:tcW w:w="1500" w:type="dxa"/>
            <w:tcBorders/>
            <w:vAlign w:val="center"/>
          </w:tcPr>
          <w:p>
            <w:pPr>
              <w:pStyle w:val="Normal"/>
              <w:bidi w:val="0"/>
              <w:spacing w:before="0" w:after="0"/>
              <w:jc w:val="center"/>
              <w:rPr>
                <w:rFonts w:ascii="Poppins" w:hAnsi="Poppins"/>
                <w:b w:val="false"/>
                <w:bCs w:val="false"/>
                <w:i w:val="false"/>
                <w:iCs w:val="false"/>
                <w:sz w:val="20"/>
                <w:szCs w:val="20"/>
              </w:rPr>
            </w:pPr>
            <w:r>
              <w:rPr>
                <w:rFonts w:ascii="Poppins" w:hAnsi="Poppins"/>
                <w:bCs w:val="false"/>
                <w:iCs w:val="false"/>
                <w:sz w:val="20"/>
                <w:szCs w:val="20"/>
              </w:rPr>
              <w:t>7.611e-02</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5.564e-03</w:t>
            </w:r>
          </w:p>
        </w:tc>
        <w:tc>
          <w:tcPr>
            <w:tcW w:w="113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13.679</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 2e-16</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sz w:val="20"/>
                <w:szCs w:val="20"/>
              </w:rPr>
              <w:t>b</w:t>
            </w:r>
            <w:r>
              <w:rPr>
                <w:rStyle w:val="Fuentedeprrafopredeter"/>
                <w:rFonts w:ascii="Poppins" w:hAnsi="Poppins"/>
                <w:bCs w:val="false"/>
                <w:iCs w:val="false"/>
                <w:position w:val="-1"/>
                <w:sz w:val="12"/>
                <w:sz w:val="20"/>
                <w:szCs w:val="20"/>
              </w:rPr>
              <w:t>2</w:t>
            </w:r>
          </w:p>
        </w:tc>
        <w:tc>
          <w:tcPr>
            <w:tcW w:w="1500" w:type="dxa"/>
            <w:tcBorders/>
            <w:vAlign w:val="center"/>
          </w:tcPr>
          <w:p>
            <w:pPr>
              <w:pStyle w:val="Normal"/>
              <w:bidi w:val="0"/>
              <w:spacing w:before="0" w:after="0"/>
              <w:jc w:val="center"/>
              <w:rPr>
                <w:rFonts w:ascii="Poppins" w:hAnsi="Poppins"/>
                <w:b w:val="false"/>
                <w:bCs w:val="false"/>
                <w:i w:val="false"/>
                <w:iCs w:val="false"/>
                <w:sz w:val="20"/>
                <w:szCs w:val="20"/>
              </w:rPr>
            </w:pPr>
            <w:r>
              <w:rPr>
                <w:rFonts w:ascii="Poppins" w:hAnsi="Poppins"/>
                <w:bCs w:val="false"/>
                <w:iCs w:val="false"/>
                <w:sz w:val="20"/>
                <w:szCs w:val="20"/>
              </w:rPr>
              <w:t>1.867e-01</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4.940e-02</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3</w:t>
            </w:r>
            <w:r>
              <w:rPr>
                <w:rFonts w:ascii="Poppins" w:hAnsi="Poppins"/>
                <w:bCs w:val="false"/>
                <w:iCs w:val="false"/>
                <w:sz w:val="20"/>
                <w:szCs w:val="20"/>
              </w:rPr>
              <w:t>.780</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0</w:t>
            </w:r>
            <w:r>
              <w:rPr>
                <w:rStyle w:val="Fuentedeprrafopredeter"/>
                <w:rFonts w:ascii="Poppins" w:hAnsi="Poppins"/>
                <w:bCs w:val="false"/>
                <w:iCs w:val="false"/>
                <w:sz w:val="20"/>
                <w:szCs w:val="20"/>
              </w:rPr>
              <w:t>.000161</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sz w:val="20"/>
                <w:szCs w:val="20"/>
              </w:rPr>
              <w:t>b</w:t>
            </w:r>
            <w:r>
              <w:rPr>
                <w:rStyle w:val="Fuentedeprrafopredeter"/>
                <w:rFonts w:ascii="Poppins" w:hAnsi="Poppins"/>
                <w:bCs w:val="false"/>
                <w:iCs w:val="false"/>
                <w:position w:val="-1"/>
                <w:sz w:val="12"/>
                <w:sz w:val="20"/>
                <w:szCs w:val="20"/>
              </w:rPr>
              <w:t>3</w:t>
            </w:r>
          </w:p>
        </w:tc>
        <w:tc>
          <w:tcPr>
            <w:tcW w:w="150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-4.551e-04</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3.968e-05</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-11.469</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 2e-16</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position w:val="0"/>
                <w:sz w:val="20"/>
                <w:sz w:val="20"/>
                <w:szCs w:val="20"/>
                <w:vertAlign w:val="baseline"/>
              </w:rPr>
              <w:t>b</w:t>
            </w:r>
            <w:r>
              <w:rPr>
                <w:rStyle w:val="Fuentedeprrafopredeter"/>
                <w:rFonts w:ascii="Poppins" w:hAnsi="Poppins"/>
                <w:bCs w:val="false"/>
                <w:iCs w:val="false"/>
                <w:sz w:val="20"/>
                <w:szCs w:val="20"/>
                <w:vertAlign w:val="subscript"/>
              </w:rPr>
              <w:t>4</w:t>
            </w:r>
          </w:p>
        </w:tc>
        <w:tc>
          <w:tcPr>
            <w:tcW w:w="150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-8.508e-03</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1.382e-03</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-6.157</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8</w:t>
            </w:r>
            <w:r>
              <w:rPr>
                <w:rStyle w:val="Fuentedeprrafopredeter"/>
                <w:rFonts w:ascii="Poppins" w:hAnsi="Poppins"/>
                <w:bCs w:val="false"/>
                <w:iCs w:val="false"/>
                <w:sz w:val="20"/>
                <w:szCs w:val="20"/>
              </w:rPr>
              <w:t>.85e-10</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position w:val="0"/>
                <w:sz w:val="20"/>
                <w:sz w:val="20"/>
                <w:szCs w:val="20"/>
                <w:vertAlign w:val="baseline"/>
              </w:rPr>
              <w:t>b</w:t>
            </w:r>
            <w:r>
              <w:rPr>
                <w:rStyle w:val="Fuentedeprrafopredeter"/>
                <w:rFonts w:ascii="Poppins" w:hAnsi="Poppins"/>
                <w:bCs w:val="false"/>
                <w:iCs w:val="false"/>
                <w:sz w:val="20"/>
                <w:szCs w:val="20"/>
                <w:vertAlign w:val="subscript"/>
              </w:rPr>
              <w:t>5</w:t>
            </w:r>
          </w:p>
        </w:tc>
        <w:tc>
          <w:tcPr>
            <w:tcW w:w="150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-7.747e-03</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1.726e-03</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-4.490</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7</w:t>
            </w:r>
            <w:r>
              <w:rPr>
                <w:rStyle w:val="Fuentedeprrafopredeter"/>
                <w:rFonts w:ascii="Poppins" w:hAnsi="Poppins"/>
                <w:bCs w:val="false"/>
                <w:iCs w:val="false"/>
                <w:sz w:val="20"/>
                <w:szCs w:val="20"/>
              </w:rPr>
              <w:t>.52e-06</w:t>
            </w:r>
          </w:p>
        </w:tc>
      </w:tr>
    </w:tbl>
    <w:p>
      <w:pPr>
        <w:pStyle w:val="Normal"/>
        <w:jc w:val="start"/>
        <w:rPr>
          <w:rStyle w:val="Fuentedeprrafopredeter"/>
          <w:rFonts w:ascii="Poppins" w:hAnsi="Poppins"/>
          <w:color w:val="000000"/>
          <w:sz w:val="20"/>
          <w:szCs w:val="20"/>
          <w:shd w:fill="auto" w:val="clear"/>
        </w:rPr>
      </w:pPr>
      <w:r>
        <w:rPr/>
      </w:r>
    </w:p>
    <w:tbl>
      <w:tblPr>
        <w:tblW w:w="8301" w:type="dxa"/>
        <w:jc w:val="start"/>
        <w:tblInd w:w="29" w:type="dxa"/>
        <w:tblLayout w:type="fixed"/>
        <w:tblCellMar>
          <w:top w:w="0" w:type="dxa"/>
          <w:start w:w="108" w:type="dxa"/>
          <w:bottom w:w="0" w:type="dxa"/>
          <w:end w:w="108" w:type="dxa"/>
        </w:tblCellMar>
      </w:tblPr>
      <w:tblGrid>
        <w:gridCol w:w="1640"/>
        <w:gridCol w:w="1660"/>
        <w:gridCol w:w="1670"/>
        <w:gridCol w:w="1660"/>
        <w:gridCol w:w="1671"/>
      </w:tblGrid>
      <w:tr>
        <w:trPr/>
        <w:tc>
          <w:tcPr>
            <w:tcW w:w="8301" w:type="dxa"/>
            <w:gridSpan w:val="5"/>
            <w:tcBorders>
              <w:top w:val="single" w:sz="4" w:space="0" w:color="000000"/>
              <w:bottom w:val="single" w:sz="4" w:space="0" w:color="000000"/>
            </w:tcBorders>
            <w:vAlign w:val="center"/>
          </w:tcPr>
          <w:p>
            <w:pPr>
              <w:pStyle w:val="Tabla"/>
              <w:numPr>
                <w:ilvl w:val="0"/>
                <w:numId w:val="4"/>
              </w:numPr>
              <w:spacing w:before="240" w:after="120"/>
              <w:rPr/>
            </w:pPr>
            <w:bookmarkStart w:id="40" w:name="__RefNumPara__11117_2756883213"/>
            <w:bookmarkEnd w:id="40"/>
            <w:r>
              <w:rPr/>
              <w:t>Estadísticos de bondad de ajuste de</w:t>
            </w:r>
            <w:r>
              <w:rPr/>
              <w:t>l modelo de incremento anual en área basimétrica individual (cm</w:t>
            </w:r>
            <w:r>
              <w:rPr>
                <w:vertAlign w:val="superscript"/>
              </w:rPr>
              <w:t>2</w:t>
            </w:r>
            <w:r>
              <w:rPr/>
              <w:t>/año)</w:t>
            </w:r>
          </w:p>
        </w:tc>
      </w:tr>
      <w:tr>
        <w:trPr/>
        <w:tc>
          <w:tcPr>
            <w:tcW w:w="164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sz w:val="18"/>
                <w:szCs w:val="18"/>
                <w:lang w:eastAsia="es-ES"/>
              </w:rPr>
              <w:t>e</w:t>
            </w:r>
          </w:p>
        </w:tc>
        <w:tc>
          <w:tcPr>
            <w:tcW w:w="166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sz w:val="18"/>
                <w:szCs w:val="18"/>
                <w:lang w:eastAsia="es-ES"/>
              </w:rPr>
              <w:t>e (%)</w:t>
            </w:r>
          </w:p>
        </w:tc>
        <w:tc>
          <w:tcPr>
            <w:tcW w:w="1670" w:type="dxa"/>
            <w:tcBorders>
              <w:bottom w:val="single" w:sz="4" w:space="0" w:color="000000"/>
            </w:tcBorders>
          </w:tcPr>
          <w:p>
            <w:pPr>
              <w:pStyle w:val="Normal"/>
              <w:spacing w:before="36" w:after="36"/>
              <w:jc w:val="center"/>
              <w:rPr/>
            </w:pPr>
            <w:r>
              <w:rPr>
                <w:rStyle w:val="Fuentedeprrafopredeter"/>
                <w:rFonts w:eastAsia="Times New Roman" w:cs="Poppins" w:ascii="Poppins" w:hAnsi="Poppins"/>
                <w:iCs/>
                <w:sz w:val="18"/>
                <w:szCs w:val="18"/>
                <w:lang w:eastAsia="es-ES"/>
              </w:rPr>
              <w:t>REMC</w:t>
            </w:r>
          </w:p>
        </w:tc>
        <w:tc>
          <w:tcPr>
            <w:tcW w:w="166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Cs/>
                <w:sz w:val="18"/>
                <w:szCs w:val="18"/>
                <w:lang w:eastAsia="es-ES"/>
              </w:rPr>
              <w:t>REMC (%)</w:t>
            </w:r>
          </w:p>
        </w:tc>
        <w:tc>
          <w:tcPr>
            <w:tcW w:w="1671"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
                <w:iCs/>
                <w:sz w:val="18"/>
                <w:szCs w:val="18"/>
                <w:lang w:eastAsia="es-ES"/>
              </w:rPr>
              <w:t>R</w:t>
            </w:r>
            <w:r>
              <w:rPr>
                <w:rStyle w:val="Fuentedeprrafopredeter"/>
                <w:rFonts w:eastAsia="Times New Roman" w:cs="Poppins" w:ascii="Poppins" w:hAnsi="Poppins"/>
                <w:position w:val="6"/>
                <w:sz w:val="11"/>
                <w:sz w:val="18"/>
                <w:szCs w:val="18"/>
                <w:lang w:eastAsia="es-ES"/>
              </w:rPr>
              <w:t>2</w:t>
            </w:r>
          </w:p>
        </w:tc>
      </w:tr>
      <w:tr>
        <w:trPr/>
        <w:tc>
          <w:tcPr>
            <w:tcW w:w="1640" w:type="dxa"/>
            <w:tcBorders>
              <w:bottom w:val="single" w:sz="4" w:space="0" w:color="000000"/>
            </w:tcBorders>
            <w:vAlign w:val="center"/>
          </w:tcPr>
          <w:p>
            <w:pPr>
              <w:pStyle w:val="Normal"/>
              <w:tabs>
                <w:tab w:val="clear" w:pos="709"/>
                <w:tab w:val="left" w:pos="284" w:leader="none"/>
              </w:tabs>
              <w:spacing w:before="24" w:after="24"/>
              <w:jc w:val="center"/>
              <w:rPr/>
            </w:pPr>
            <w:r>
              <w:rPr>
                <w:rFonts w:ascii="Poppins" w:hAnsi="Poppins"/>
                <w:sz w:val="18"/>
                <w:szCs w:val="18"/>
              </w:rPr>
              <w:t>0.,</w:t>
            </w:r>
            <w:r>
              <w:rPr>
                <w:rFonts w:ascii="Poppins" w:hAnsi="Poppins"/>
                <w:sz w:val="18"/>
                <w:szCs w:val="18"/>
              </w:rPr>
              <w:t>1056</w:t>
            </w:r>
          </w:p>
        </w:tc>
        <w:tc>
          <w:tcPr>
            <w:tcW w:w="1660" w:type="dxa"/>
            <w:tcBorders>
              <w:bottom w:val="single" w:sz="4" w:space="0" w:color="000000"/>
            </w:tcBorders>
            <w:vAlign w:val="bottom"/>
          </w:tcPr>
          <w:p>
            <w:pPr>
              <w:pStyle w:val="Normal"/>
              <w:tabs>
                <w:tab w:val="clear" w:pos="709"/>
                <w:tab w:val="left" w:pos="284" w:leader="none"/>
              </w:tabs>
              <w:spacing w:before="24" w:after="24"/>
              <w:jc w:val="center"/>
              <w:rPr>
                <w:rFonts w:ascii="Poppins" w:hAnsi="Poppins"/>
                <w:sz w:val="18"/>
                <w:szCs w:val="18"/>
              </w:rPr>
            </w:pPr>
            <w:r>
              <w:rPr>
                <w:rFonts w:ascii="Poppins" w:hAnsi="Poppins"/>
                <w:sz w:val="18"/>
                <w:szCs w:val="18"/>
              </w:rPr>
              <w:t>0.</w:t>
            </w:r>
            <w:r>
              <w:rPr>
                <w:rFonts w:ascii="Poppins" w:hAnsi="Poppins"/>
                <w:sz w:val="18"/>
                <w:szCs w:val="18"/>
              </w:rPr>
              <w:t>9863</w:t>
            </w:r>
          </w:p>
        </w:tc>
        <w:tc>
          <w:tcPr>
            <w:tcW w:w="1670" w:type="dxa"/>
            <w:tcBorders>
              <w:bottom w:val="single" w:sz="4" w:space="0" w:color="000000"/>
            </w:tcBorders>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6.975</w:t>
            </w:r>
          </w:p>
        </w:tc>
        <w:tc>
          <w:tcPr>
            <w:tcW w:w="1660" w:type="dxa"/>
            <w:tcBorders>
              <w:bottom w:val="single" w:sz="4" w:space="0" w:color="000000"/>
            </w:tcBorders>
            <w:vAlign w:val="center"/>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65.1</w:t>
            </w:r>
            <w:r>
              <w:rPr>
                <w:rStyle w:val="Fuentedeprrafopredeter"/>
                <w:rFonts w:eastAsia="Times New Roman" w:cs="Poppins" w:ascii="Poppins" w:hAnsi="Poppins"/>
                <w:sz w:val="18"/>
                <w:szCs w:val="18"/>
                <w:lang w:val="pt-BR" w:eastAsia="es-ES"/>
              </w:rPr>
              <w:t>02</w:t>
            </w:r>
          </w:p>
        </w:tc>
        <w:tc>
          <w:tcPr>
            <w:tcW w:w="1671" w:type="dxa"/>
            <w:tcBorders>
              <w:bottom w:val="single" w:sz="4" w:space="0" w:color="000000"/>
            </w:tcBorders>
            <w:vAlign w:val="bottom"/>
          </w:tcPr>
          <w:p>
            <w:pPr>
              <w:pStyle w:val="Normal"/>
              <w:tabs>
                <w:tab w:val="clear" w:pos="709"/>
                <w:tab w:val="left" w:pos="237" w:leader="none"/>
              </w:tabs>
              <w:spacing w:before="24" w:after="24"/>
              <w:jc w:val="center"/>
              <w:rPr/>
            </w:pPr>
            <w:r>
              <w:rPr>
                <w:rStyle w:val="Fuentedeprrafopredeter"/>
                <w:rFonts w:eastAsia="Times New Roman" w:cs="Poppins" w:ascii="Poppins" w:hAnsi="Poppins"/>
                <w:sz w:val="18"/>
                <w:szCs w:val="18"/>
                <w:lang w:val="pt-BR" w:eastAsia="es-ES"/>
              </w:rPr>
              <w:t>60.00</w:t>
            </w:r>
          </w:p>
        </w:tc>
      </w:tr>
    </w:tbl>
    <w:p>
      <w:pPr>
        <w:pStyle w:val="Normal"/>
        <w:rPr>
          <w:rFonts w:ascii="Poppins" w:hAnsi="Poppins"/>
          <w:sz w:val="20"/>
          <w:szCs w:val="20"/>
        </w:rPr>
      </w:pPr>
      <w:r>
        <w:rPr>
          <w:rFonts w:ascii="Poppins" w:hAnsi="Poppins"/>
          <w:sz w:val="20"/>
          <w:szCs w:val="20"/>
        </w:rPr>
      </w:r>
    </w:p>
    <w:p>
      <w:pPr>
        <w:pStyle w:val="Normal"/>
        <w:jc w:val="both"/>
        <w:rPr>
          <w:rStyle w:val="Fuentedeprrafopredeter"/>
          <w:rFonts w:ascii="Poppins" w:hAnsi="Poppins"/>
          <w:color w:val="000000"/>
          <w:sz w:val="20"/>
          <w:szCs w:val="20"/>
          <w:lang w:eastAsia="es-ES"/>
        </w:rPr>
      </w:pPr>
      <w:r>
        <w:rPr/>
      </w:r>
    </w:p>
    <w:p>
      <w:pPr>
        <w:pStyle w:val="Normal"/>
        <w:jc w:val="both"/>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400040" cy="2905125"/>
            <wp:effectExtent l="0" t="0" r="0" b="0"/>
            <wp:wrapSquare wrapText="largest"/>
            <wp:docPr id="12" name="Imagen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 title=""/>
                    <pic:cNvPicPr>
                      <a:picLocks noChangeAspect="1" noChangeArrowheads="1"/>
                    </pic:cNvPicPr>
                  </pic:nvPicPr>
                  <pic:blipFill>
                    <a:blip r:embed="rId15"/>
                    <a:stretch>
                      <a:fillRect/>
                    </a:stretch>
                  </pic:blipFill>
                  <pic:spPr bwMode="auto">
                    <a:xfrm>
                      <a:off x="0" y="0"/>
                      <a:ext cx="5400040" cy="2905125"/>
                    </a:xfrm>
                    <a:prstGeom prst="rect">
                      <a:avLst/>
                    </a:prstGeom>
                  </pic:spPr>
                </pic:pic>
              </a:graphicData>
            </a:graphic>
          </wp:anchor>
        </w:drawing>
      </w:r>
    </w:p>
    <w:p>
      <w:pPr>
        <w:pStyle w:val="Figura"/>
        <w:numPr>
          <w:ilvl w:val="0"/>
          <w:numId w:val="3"/>
        </w:numPr>
        <w:rPr/>
      </w:pPr>
      <w:bookmarkStart w:id="41" w:name="__RefNumPara__11171_2756883213"/>
      <w:bookmarkEnd w:id="41"/>
      <w:r>
        <w:rPr/>
        <w:t>Gráficos de ajuste de modelo de incremento anual en área basimétrica individual. La elipse representa el 95% de los datos.</w:t>
      </w:r>
    </w:p>
    <w:p>
      <w:pPr>
        <w:pStyle w:val="Normal"/>
        <w:jc w:val="both"/>
        <w:rPr/>
      </w:pPr>
      <w:r>
        <w:rPr/>
        <w:t xml:space="preserve">Respecto a la calidad del modelo, se observa que no es sesgado y la estimación de los parámetros es correcta, pero en las gráficas y en los estadísticos RMEC y R2 se observa que los residuos son elevados. A pesar de esta observación se considera que el modelo es útil porque los datos que se alejan de la predicción son minoría, según se identifica con las elipses de confianza de la </w:t>
      </w:r>
      <w:r>
        <w:rPr>
          <w:rStyle w:val="Fuentedeprrafopredeter"/>
          <w:rFonts w:ascii="Poppins" w:hAnsi="Poppins"/>
          <w:i w:val="false"/>
          <w:iCs w:val="false"/>
          <w:color w:val="000000"/>
          <w:sz w:val="20"/>
          <w:szCs w:val="20"/>
        </w:rPr>
        <w:fldChar w:fldCharType="begin"/>
      </w:r>
      <w:r>
        <w:rPr>
          <w:rStyle w:val="Fuentedeprrafopredeter"/>
          <w:sz w:val="20"/>
          <w:i w:val="false"/>
          <w:szCs w:val="20"/>
          <w:iCs w:val="false"/>
          <w:rFonts w:ascii="Poppins" w:hAnsi="Poppins"/>
          <w:color w:val="000000"/>
        </w:rPr>
        <w:instrText xml:space="preserve"> REF __RefNumPara__11171_2756883213 \r \h </w:instrText>
      </w:r>
      <w:r>
        <w:rPr>
          <w:rStyle w:val="Fuentedeprrafopredeter"/>
          <w:sz w:val="20"/>
          <w:i w:val="false"/>
          <w:szCs w:val="20"/>
          <w:iCs w:val="false"/>
          <w:rFonts w:ascii="Poppins" w:hAnsi="Poppins"/>
          <w:color w:val="000000"/>
        </w:rPr>
        <w:fldChar w:fldCharType="separate"/>
      </w:r>
      <w:r>
        <w:rPr>
          <w:rStyle w:val="Fuentedeprrafopredeter"/>
          <w:sz w:val="20"/>
          <w:i w:val="false"/>
          <w:szCs w:val="20"/>
          <w:iCs w:val="false"/>
          <w:rFonts w:ascii="Poppins" w:hAnsi="Poppins"/>
          <w:color w:val="000000"/>
        </w:rPr>
        <w:t>Figura 3</w:t>
      </w:r>
      <w:r>
        <w:rPr>
          <w:rStyle w:val="Fuentedeprrafopredeter"/>
          <w:sz w:val="20"/>
          <w:i w:val="false"/>
          <w:szCs w:val="20"/>
          <w:iCs w:val="false"/>
          <w:rFonts w:ascii="Poppins" w:hAnsi="Poppins"/>
          <w:color w:val="000000"/>
        </w:rPr>
        <w:fldChar w:fldCharType="end"/>
      </w:r>
      <w:r>
        <w:rPr/>
        <w:t>.</w:t>
      </w:r>
    </w:p>
    <w:p>
      <w:pPr>
        <w:pStyle w:val="Normal"/>
        <w:jc w:val="both"/>
        <w:rPr/>
      </w:pPr>
      <w:r>
        <w:rPr/>
      </w:r>
    </w:p>
    <w:p>
      <w:pPr>
        <w:pStyle w:val="Heading3"/>
        <w:ind w:hanging="0" w:start="0"/>
        <w:rPr/>
      </w:pPr>
      <w:bookmarkStart w:id="42" w:name="__RefHeading___Toc6979_2408206252"/>
      <w:bookmarkEnd w:id="42"/>
      <w:r>
        <w:rPr/>
        <w:t>Modelo de distribución diamétrica</w:t>
      </w:r>
    </w:p>
    <w:p>
      <w:pPr>
        <w:pStyle w:val="Normal"/>
        <w:rPr/>
      </w:pPr>
      <w:r>
        <w:rPr/>
        <w:t xml:space="preserve">Se sigue el procedimiento detallado en </w:t>
      </w:r>
      <w:r>
        <w:rPr/>
        <w:t>(Gorgoso-Varela et al., 2021)</w:t>
      </w:r>
      <w:r>
        <w:rPr/>
        <w:t>.</w:t>
      </w:r>
    </w:p>
    <w:p>
      <w:pPr>
        <w:pStyle w:val="Normal"/>
        <w:rPr/>
      </w:pPr>
      <w:r>
        <w:rPr/>
        <w:t>La distribución de diámetros se ajusta a una función de distribución de la probabilidad de Weibull</w:t>
      </w:r>
    </w:p>
    <w:p>
      <w:pPr>
        <w:pStyle w:val="Normal"/>
        <w:tabs>
          <w:tab w:val="clear" w:pos="709"/>
          <w:tab w:val="left" w:pos="1150" w:leader="none"/>
          <w:tab w:val="left" w:pos="7100" w:leader="none"/>
        </w:tabs>
        <w:jc w:val="both"/>
        <w:rPr/>
      </w:pPr>
      <w:r>
        <w:rPr>
          <w:rFonts w:ascii="Poppins" w:hAnsi="Poppins"/>
          <w:i/>
          <w:iCs/>
          <w:sz w:val="24"/>
          <w:szCs w:val="24"/>
        </w:rPr>
        <w:tab/>
      </w:r>
      <w:r>
        <w:rPr>
          <w:rFonts w:eastAsia="Symbol" w:cs="Symbol" w:ascii="Liberation Serif" w:hAnsi="Liberation Serif"/>
          <w:i/>
          <w:iCs/>
          <w:sz w:val="28"/>
          <w:szCs w:val="28"/>
          <w:vertAlign w:val="subscript"/>
        </w:rPr>
      </w:r>
      <m:oMath xmlns:m="http://schemas.openxmlformats.org/officeDocument/2006/math">
        <m:r>
          <m:t xml:space="preserve">f</m:t>
        </m:r>
        <m:d>
          <m:dPr>
            <m:begChr m:val="("/>
            <m:endChr m:val=")"/>
          </m:dPr>
          <m:e>
            <m:r>
              <m:t xml:space="preserve">x</m:t>
            </m:r>
          </m:e>
        </m:d>
        <m:r>
          <m:t xml:space="preserve">=</m:t>
        </m:r>
        <m:d>
          <m:dPr>
            <m:begChr m:val="("/>
            <m:endChr m:val=")"/>
          </m:dPr>
          <m:e>
            <m:f>
              <m:num>
                <m:r>
                  <m:t xml:space="preserve">c</m:t>
                </m:r>
              </m:num>
              <m:den>
                <m:r>
                  <m:t xml:space="preserve">b</m:t>
                </m:r>
              </m:den>
            </m:f>
          </m:e>
        </m:d>
        <m:r>
          <m:t xml:space="preserve">⋅</m:t>
        </m:r>
        <m:sSup>
          <m:e>
            <m:d>
              <m:dPr>
                <m:begChr m:val="("/>
                <m:endChr m:val=")"/>
              </m:dPr>
              <m:e>
                <m:f>
                  <m:num>
                    <m:r>
                      <m:t xml:space="preserve">x</m:t>
                    </m:r>
                    <m:r>
                      <m:t xml:space="preserve">−</m:t>
                    </m:r>
                    <m:r>
                      <m:t xml:space="preserve">a</m:t>
                    </m:r>
                  </m:num>
                  <m:den>
                    <m:r>
                      <m:t xml:space="preserve">b</m:t>
                    </m:r>
                  </m:den>
                </m:f>
              </m:e>
            </m:d>
          </m:e>
          <m:sup>
            <m:r>
              <m:t xml:space="preserve">c</m:t>
            </m:r>
            <m:r>
              <m:t xml:space="preserve">−</m:t>
            </m:r>
            <m:r>
              <m:t xml:space="preserve">1</m:t>
            </m:r>
          </m:sup>
        </m:sSup>
        <m:r>
          <m:t xml:space="preserve">⋅</m:t>
        </m:r>
        <m:sSup>
          <m:e>
            <m:r>
              <m:t xml:space="preserve">e</m:t>
            </m:r>
          </m:e>
          <m:sup>
            <m:sSup>
              <m:e>
                <m:d>
                  <m:dPr>
                    <m:begChr m:val="("/>
                    <m:endChr m:val=")"/>
                  </m:dPr>
                  <m:e>
                    <m:f>
                      <m:num>
                        <m:r>
                          <m:t xml:space="preserve">x</m:t>
                        </m:r>
                        <m:r>
                          <m:t xml:space="preserve">−</m:t>
                        </m:r>
                        <m:r>
                          <m:t xml:space="preserve">a</m:t>
                        </m:r>
                      </m:num>
                      <m:den>
                        <m:r>
                          <m:t xml:space="preserve">b</m:t>
                        </m:r>
                      </m:den>
                    </m:f>
                  </m:e>
                </m:d>
              </m:e>
              <m:sup>
                <m:r>
                  <m:t xml:space="preserve">c</m:t>
                </m:r>
              </m:sup>
            </m:sSup>
          </m:sup>
        </m:sSup>
      </m:oMath>
      <w:r>
        <w:rPr>
          <w:rFonts w:ascii="Poppins" w:hAnsi="Poppins"/>
          <w:position w:val="0"/>
          <w:sz w:val="20"/>
          <w:vertAlign w:val="baseline"/>
        </w:rPr>
        <w:tab/>
      </w:r>
      <w:r>
        <w:rPr>
          <w:rFonts w:ascii="Poppins" w:hAnsi="Poppins"/>
          <w:position w:val="0"/>
          <w:sz w:val="20"/>
          <w:vertAlign w:val="baseline"/>
        </w:rPr>
        <w:t>(</w:t>
      </w:r>
      <w:r>
        <w:rPr>
          <w:rFonts w:ascii="Poppins" w:hAnsi="Poppins"/>
          <w:position w:val="0"/>
          <w:sz w:val="20"/>
          <w:vertAlign w:val="baseline"/>
        </w:rPr>
        <w:fldChar w:fldCharType="begin"/>
      </w:r>
      <w:r>
        <w:rPr>
          <w:vertAlign w:val="baseline"/>
          <w:position w:val="0"/>
          <w:sz w:val="20"/>
          <w:rFonts w:ascii="Poppins" w:hAnsi="Poppins"/>
        </w:rPr>
        <w:instrText xml:space="preserve"> SEQ ecuaciones \* ARABIC </w:instrText>
      </w:r>
      <w:r>
        <w:rPr>
          <w:vertAlign w:val="baseline"/>
          <w:position w:val="0"/>
          <w:sz w:val="20"/>
          <w:rFonts w:ascii="Poppins" w:hAnsi="Poppins"/>
        </w:rPr>
        <w:fldChar w:fldCharType="separate"/>
      </w:r>
      <w:r>
        <w:rPr>
          <w:vertAlign w:val="baseline"/>
          <w:position w:val="0"/>
          <w:sz w:val="20"/>
          <w:rFonts w:ascii="Poppins" w:hAnsi="Poppins"/>
        </w:rPr>
        <w:t>3.4</w:t>
      </w:r>
      <w:r>
        <w:rPr>
          <w:vertAlign w:val="baseline"/>
          <w:position w:val="0"/>
          <w:sz w:val="20"/>
          <w:rFonts w:ascii="Poppins" w:hAnsi="Poppins"/>
        </w:rPr>
        <w:fldChar w:fldCharType="end"/>
      </w:r>
      <w:r>
        <w:rPr>
          <w:rFonts w:ascii="Poppins" w:hAnsi="Poppins"/>
          <w:position w:val="0"/>
          <w:sz w:val="20"/>
          <w:vertAlign w:val="baseline"/>
        </w:rPr>
        <w:t>)</w:t>
      </w:r>
    </w:p>
    <w:p>
      <w:pPr>
        <w:pStyle w:val="Normal"/>
        <w:jc w:val="both"/>
        <w:rPr/>
      </w:pPr>
      <w:r>
        <w:rPr/>
        <w:t>en la que f(x) es la distribución de probabilidad de los árboles con un diámetro c, a es el parámetro de posición, b el de escala y c el de forma.</w:t>
      </w:r>
    </w:p>
    <w:p>
      <w:pPr>
        <w:pStyle w:val="Normal"/>
        <w:rPr/>
      </w:pPr>
      <w:r>
        <w:rPr/>
        <w:t xml:space="preserve">El parámetro a es el diámetro mínimo inventariado. En el caso de masas regulares se le asigna un valor de 5 cm al inicio de la simulación y posteriormente en cada paso se calcula como una relación con el diámetro medio .cuadrático. Para modelizar esta relación se ha estudiado la inclusión de distintas variables de masa en un modelo lineal, según la propuesta de </w:t>
      </w:r>
      <w:r>
        <w:rPr>
          <w:b w:val="false"/>
          <w:i w:val="false"/>
          <w:caps w:val="false"/>
          <w:smallCaps w:val="false"/>
          <w:position w:val="0"/>
          <w:sz w:val="20"/>
          <w:u w:val="none"/>
          <w:vertAlign w:val="baseline"/>
        </w:rPr>
        <w:t>(Gaztelurrutia and González, 2001)</w:t>
      </w:r>
      <w:r>
        <w:rPr>
          <w:b w:val="false"/>
          <w:i w:val="false"/>
          <w:caps w:val="false"/>
          <w:smallCaps w:val="false"/>
          <w:position w:val="0"/>
          <w:sz w:val="20"/>
          <w:u w:val="none"/>
          <w:vertAlign w:val="baseline"/>
        </w:rPr>
        <w:t xml:space="preserve">, </w:t>
      </w:r>
      <w:r>
        <w:rPr>
          <w:b w:val="false"/>
          <w:i w:val="false"/>
          <w:caps w:val="false"/>
          <w:smallCaps w:val="false"/>
          <w:position w:val="0"/>
          <w:sz w:val="20"/>
          <w:u w:val="none"/>
          <w:vertAlign w:val="baseline"/>
        </w:rPr>
        <w:t>pero la única variable significativa es Dg. Los datos para el modelo son los empleado en el modelo de incremento de área basimétrica restringidos a las masas regulares.</w:t>
      </w:r>
    </w:p>
    <w:p>
      <w:pPr>
        <w:pStyle w:val="Normal"/>
        <w:rPr/>
      </w:pPr>
      <w:r>
        <w:rPr>
          <w:b w:val="false"/>
          <w:i w:val="false"/>
          <w:caps w:val="false"/>
          <w:smallCaps w:val="false"/>
          <w:position w:val="0"/>
          <w:sz w:val="20"/>
          <w:u w:val="none"/>
          <w:vertAlign w:val="baseline"/>
        </w:rPr>
        <w:t>E</w:t>
      </w:r>
      <w:r>
        <w:rPr>
          <w:b w:val="false"/>
          <w:i w:val="false"/>
          <w:caps w:val="false"/>
          <w:smallCaps w:val="false"/>
          <w:position w:val="0"/>
          <w:sz w:val="20"/>
          <w:u w:val="none"/>
          <w:vertAlign w:val="baseline"/>
        </w:rPr>
        <w:t xml:space="preserve">l modelo de diámetro mínimo </w:t>
      </w:r>
      <w:r>
        <w:rPr>
          <w:b w:val="false"/>
          <w:i w:val="false"/>
          <w:caps w:val="false"/>
          <w:smallCaps w:val="false"/>
          <w:position w:val="0"/>
          <w:sz w:val="20"/>
          <w:u w:val="none"/>
          <w:vertAlign w:val="baseline"/>
        </w:rPr>
        <w:t xml:space="preserve">en la ecuación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Ref_ecuaciones4_number_only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3.5</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b w:val="false"/>
          <w:i w:val="false"/>
          <w:caps w:val="false"/>
          <w:smallCaps w:val="false"/>
          <w:position w:val="0"/>
          <w:sz w:val="20"/>
          <w:u w:val="none"/>
          <w:vertAlign w:val="baseline"/>
        </w:rPr>
        <w:t xml:space="preserve"> toma los valores de la tabla </w:t>
      </w:r>
      <w:r>
        <w:rPr>
          <w:b w:val="false"/>
          <w:i w:val="false"/>
          <w:caps w:val="false"/>
          <w:smallCaps w:val="false"/>
          <w:position w:val="0"/>
          <w:sz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__RefNumPara__4597_2756883213_Copia_1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6</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b w:val="false"/>
          <w:i w:val="false"/>
          <w:caps w:val="false"/>
          <w:smallCaps w:val="false"/>
          <w:position w:val="0"/>
          <w:sz w:val="20"/>
          <w:u w:val="none"/>
          <w:vertAlign w:val="baseline"/>
        </w:rPr>
        <w:t xml:space="preserve"> y los estadísticos de ajuste de la tabla</w:t>
      </w:r>
      <w:r>
        <w:rPr>
          <w:b w:val="false"/>
          <w:i w:val="false"/>
          <w:caps w:val="false"/>
          <w:smallCaps w:val="false"/>
          <w:position w:val="0"/>
          <w:sz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__RefNumPara__11117_2756883213_Copia_1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7</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t xml:space="preserve">Dmin = lnt + </w:t>
      </w:r>
      <w:r>
        <w:rPr>
          <w:rFonts w:ascii="Poppins" w:hAnsi="Poppins"/>
          <w:b w:val="false"/>
          <w:i/>
          <w:iCs/>
          <w:caps w:val="false"/>
          <w:smallCaps w:val="false"/>
          <w:position w:val="0"/>
          <w:sz w:val="20"/>
          <w:u w:val="none"/>
          <w:vertAlign w:val="baseline"/>
        </w:rPr>
        <w:t>β</w:t>
      </w:r>
      <w:r>
        <w:rPr>
          <w:rFonts w:ascii="Poppins" w:hAnsi="Poppins"/>
          <w:b w:val="false"/>
          <w:i w:val="false"/>
          <w:iCs/>
          <w:caps w:val="false"/>
          <w:smallCaps w:val="false"/>
          <w:position w:val="0"/>
          <w:sz w:val="20"/>
          <w:u w:val="none"/>
          <w:vertAlign w:val="baseline"/>
        </w:rPr>
        <w:t>Dg</w:t>
      </w:r>
      <w:r>
        <w:rPr>
          <w:rFonts w:ascii="Poppins" w:hAnsi="Poppins"/>
          <w:b w:val="false"/>
          <w:i w:val="false"/>
          <w:caps w:val="false"/>
          <w:smallCaps w:val="false"/>
          <w:position w:val="0"/>
          <w:sz w:val="20"/>
          <w:u w:val="none"/>
          <w:vertAlign w:val="baseline"/>
        </w:rPr>
        <w:t xml:space="preserve"> + </w:t>
      </w:r>
      <w:r>
        <w:rPr>
          <w:rFonts w:ascii="Poppins" w:hAnsi="Poppins"/>
          <w:b w:val="false"/>
          <w:i/>
          <w:iCs/>
          <w:caps w:val="false"/>
          <w:smallCaps w:val="false"/>
          <w:position w:val="0"/>
          <w:sz w:val="24"/>
          <w:sz w:val="24"/>
          <w:szCs w:val="24"/>
          <w:u w:val="none"/>
          <w:vertAlign w:val="baseline"/>
        </w:rPr>
        <w:t>ε</w:t>
      </w:r>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bookmarkStart w:id="43" w:name="Ref_ecuaciones4_number_only"/>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3.5</w:t>
      </w:r>
      <w:r>
        <w:rPr>
          <w:smallCaps w:val="false"/>
          <w:caps w:val="false"/>
          <w:vertAlign w:val="baseline"/>
          <w:position w:val="0"/>
          <w:sz w:val="20"/>
          <w:i w:val="false"/>
          <w:u w:val="none"/>
          <w:b w:val="false"/>
          <w:rFonts w:ascii="Poppins" w:hAnsi="Poppins"/>
        </w:rPr>
        <w:fldChar w:fldCharType="end"/>
      </w:r>
      <w:bookmarkEnd w:id="43"/>
      <w:r>
        <w:rPr>
          <w:rFonts w:ascii="Poppins" w:hAnsi="Poppins"/>
          <w:b w:val="false"/>
          <w:i w:val="false"/>
          <w:caps w:val="false"/>
          <w:smallCaps w:val="false"/>
          <w:position w:val="0"/>
          <w:sz w:val="20"/>
          <w:u w:val="none"/>
          <w:vertAlign w:val="baseline"/>
        </w:rPr>
        <w:t>)</w:t>
      </w:r>
    </w:p>
    <w:p>
      <w:pPr>
        <w:pStyle w:val="Normal"/>
        <w:jc w:val="both"/>
        <w:rPr/>
      </w:pPr>
      <w:r>
        <w:rPr/>
      </w:r>
    </w:p>
    <w:tbl>
      <w:tblPr>
        <w:tblW w:w="8366" w:type="dxa"/>
        <w:jc w:val="center"/>
        <w:tblInd w:w="0" w:type="dxa"/>
        <w:tblLayout w:type="fixed"/>
        <w:tblCellMar>
          <w:top w:w="0" w:type="dxa"/>
          <w:start w:w="30" w:type="dxa"/>
          <w:bottom w:w="0" w:type="dxa"/>
          <w:end w:w="30" w:type="dxa"/>
        </w:tblCellMar>
      </w:tblPr>
      <w:tblGrid>
        <w:gridCol w:w="1250"/>
        <w:gridCol w:w="1500"/>
        <w:gridCol w:w="2160"/>
        <w:gridCol w:w="1130"/>
        <w:gridCol w:w="2326"/>
      </w:tblGrid>
      <w:tr>
        <w:trPr>
          <w:trHeight w:val="397" w:hRule="atLeast"/>
        </w:trPr>
        <w:tc>
          <w:tcPr>
            <w:tcW w:w="8366" w:type="dxa"/>
            <w:gridSpan w:val="5"/>
            <w:tcBorders/>
            <w:vAlign w:val="bottom"/>
          </w:tcPr>
          <w:p>
            <w:pPr>
              <w:pStyle w:val="Tabla"/>
              <w:numPr>
                <w:ilvl w:val="0"/>
                <w:numId w:val="4"/>
              </w:numPr>
              <w:spacing w:before="240" w:after="120"/>
              <w:rPr/>
            </w:pPr>
            <w:bookmarkStart w:id="44" w:name="__RefNumPara__4597_2756883213_Copia_1"/>
            <w:bookmarkEnd w:id="44"/>
            <w:r>
              <w:rPr>
                <w:rStyle w:val="Fuentedeprrafopredeter"/>
                <w:rFonts w:ascii="Poppins" w:hAnsi="Poppins"/>
                <w:sz w:val="18"/>
              </w:rPr>
              <w:t>Estimación de parámetros y contrastes de significación aproximados en el ajuste d</w:t>
            </w:r>
            <w:r>
              <w:rPr>
                <w:rStyle w:val="Fuentedeprrafopredeter"/>
                <w:rFonts w:ascii="Poppins" w:hAnsi="Poppins"/>
                <w:sz w:val="18"/>
              </w:rPr>
              <w:t xml:space="preserve">el modelo de </w:t>
            </w:r>
            <w:r>
              <w:rPr>
                <w:rStyle w:val="Fuentedeprrafopredeter"/>
                <w:rFonts w:ascii="Poppins" w:hAnsi="Poppins"/>
                <w:sz w:val="18"/>
              </w:rPr>
              <w:t>diámetro mínimo (cm)</w:t>
            </w:r>
          </w:p>
        </w:tc>
      </w:tr>
      <w:tr>
        <w:trPr>
          <w:trHeight w:val="397" w:hRule="atLeast"/>
        </w:trPr>
        <w:tc>
          <w:tcPr>
            <w:tcW w:w="125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Parámetro</w:t>
            </w:r>
          </w:p>
        </w:tc>
        <w:tc>
          <w:tcPr>
            <w:tcW w:w="150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Estimación</w:t>
            </w:r>
          </w:p>
        </w:tc>
        <w:tc>
          <w:tcPr>
            <w:tcW w:w="216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Error estándar aprox.</w:t>
            </w:r>
          </w:p>
        </w:tc>
        <w:tc>
          <w:tcPr>
            <w:tcW w:w="113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t - valor</w:t>
            </w:r>
          </w:p>
        </w:tc>
        <w:tc>
          <w:tcPr>
            <w:tcW w:w="2326"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Prob (&gt;|t|) aprox.</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position w:val="0"/>
                <w:sz w:val="20"/>
                <w:sz w:val="20"/>
                <w:szCs w:val="20"/>
                <w:vertAlign w:val="baseline"/>
              </w:rPr>
              <w:t>Int</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45" w:name="rstudio_console_output"/>
            <w:bookmarkEnd w:id="45"/>
            <w:r>
              <w:rPr>
                <w:rFonts w:ascii="Poppins" w:hAnsi="Poppins"/>
                <w:bCs w:val="false"/>
                <w:iCs w:val="false"/>
                <w:sz w:val="20"/>
                <w:szCs w:val="20"/>
              </w:rPr>
              <w:t>0.35653</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46" w:name="rstudio_console_output_Copia_3"/>
            <w:bookmarkEnd w:id="46"/>
            <w:r>
              <w:rPr>
                <w:rFonts w:ascii="Poppins" w:hAnsi="Poppins"/>
                <w:bCs w:val="false"/>
                <w:iCs w:val="false"/>
                <w:sz w:val="20"/>
                <w:szCs w:val="20"/>
              </w:rPr>
              <w:t>2.22134</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47" w:name="rstudio_console_output_Copia_5"/>
            <w:bookmarkEnd w:id="47"/>
            <w:r>
              <w:rPr>
                <w:rFonts w:ascii="Poppins" w:hAnsi="Poppins"/>
                <w:bCs w:val="false"/>
                <w:iCs w:val="false"/>
                <w:sz w:val="20"/>
                <w:szCs w:val="20"/>
              </w:rPr>
              <w:t>0.161</w:t>
            </w:r>
          </w:p>
        </w:tc>
        <w:tc>
          <w:tcPr>
            <w:tcW w:w="2326" w:type="dxa"/>
            <w:tcBorders/>
            <w:vAlign w:val="center"/>
          </w:tcPr>
          <w:p>
            <w:pPr>
              <w:pStyle w:val="Textopreformateado"/>
              <w:spacing w:before="0" w:after="0"/>
              <w:jc w:val="center"/>
              <w:rPr>
                <w:b w:val="false"/>
                <w:bCs w:val="false"/>
                <w:i w:val="false"/>
                <w:iCs w:val="false"/>
                <w:sz w:val="24"/>
                <w:szCs w:val="24"/>
              </w:rPr>
            </w:pPr>
            <w:bookmarkStart w:id="48" w:name="rstudio_console_output_Copia_7"/>
            <w:bookmarkEnd w:id="48"/>
            <w:r>
              <w:rPr>
                <w:rStyle w:val="Fuentedeprrafopredeter"/>
                <w:rFonts w:ascii="Poppins" w:hAnsi="Poppins"/>
                <w:bCs w:val="false"/>
                <w:iCs w:val="false"/>
                <w:sz w:val="20"/>
                <w:szCs w:val="20"/>
              </w:rPr>
              <w:t>0.874</w:t>
            </w:r>
          </w:p>
        </w:tc>
      </w:tr>
      <w:tr>
        <w:trPr>
          <w:trHeight w:val="397" w:hRule="atLeast"/>
        </w:trPr>
        <w:tc>
          <w:tcPr>
            <w:tcW w:w="1250" w:type="dxa"/>
            <w:tcBorders/>
            <w:vAlign w:val="center"/>
          </w:tcPr>
          <w:p>
            <w:pPr>
              <w:pStyle w:val="Normal"/>
              <w:tabs>
                <w:tab w:val="clear" w:pos="709"/>
                <w:tab w:val="left" w:pos="1150" w:leader="none"/>
                <w:tab w:val="center" w:pos="7110" w:leader="none"/>
              </w:tabs>
              <w:spacing w:before="0" w:after="160"/>
              <w:jc w:val="center"/>
              <w:rPr/>
            </w:pPr>
            <w:r>
              <w:rPr>
                <w:rStyle w:val="Fuentedeprrafopredeter"/>
                <w:rFonts w:ascii="Poppins" w:hAnsi="Poppins"/>
                <w:b w:val="false"/>
                <w:i/>
                <w:iCs/>
                <w:caps w:val="false"/>
                <w:smallCaps w:val="false"/>
                <w:position w:val="0"/>
                <w:sz w:val="20"/>
                <w:sz w:val="20"/>
                <w:szCs w:val="20"/>
                <w:u w:val="none"/>
                <w:vertAlign w:val="baseline"/>
              </w:rPr>
              <w:t>β</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49" w:name="rstudio_console_output_Copia_2"/>
            <w:bookmarkEnd w:id="49"/>
            <w:r>
              <w:rPr>
                <w:rFonts w:ascii="Poppins" w:hAnsi="Poppins"/>
                <w:bCs w:val="false"/>
                <w:iCs w:val="false"/>
                <w:sz w:val="20"/>
                <w:szCs w:val="20"/>
              </w:rPr>
              <w:t>0.49371</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50" w:name="rstudio_console_output_Copia_4"/>
            <w:bookmarkEnd w:id="50"/>
            <w:r>
              <w:rPr>
                <w:rFonts w:ascii="Poppins" w:hAnsi="Poppins"/>
                <w:bCs w:val="false"/>
                <w:iCs w:val="false"/>
                <w:sz w:val="20"/>
                <w:szCs w:val="20"/>
              </w:rPr>
              <w:t>0.07382</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51" w:name="rstudio_console_output_Copia_6"/>
            <w:bookmarkEnd w:id="51"/>
            <w:r>
              <w:rPr>
                <w:rFonts w:ascii="Poppins" w:hAnsi="Poppins"/>
                <w:bCs w:val="false"/>
                <w:iCs w:val="false"/>
                <w:sz w:val="20"/>
                <w:szCs w:val="20"/>
              </w:rPr>
              <w:t>6.688</w:t>
            </w:r>
          </w:p>
        </w:tc>
        <w:tc>
          <w:tcPr>
            <w:tcW w:w="2326" w:type="dxa"/>
            <w:tcBorders/>
            <w:vAlign w:val="center"/>
          </w:tcPr>
          <w:p>
            <w:pPr>
              <w:pStyle w:val="Textopreformateado"/>
              <w:spacing w:before="0" w:after="0"/>
              <w:jc w:val="center"/>
              <w:rPr>
                <w:b w:val="false"/>
                <w:bCs w:val="false"/>
                <w:i w:val="false"/>
                <w:iCs w:val="false"/>
                <w:sz w:val="24"/>
                <w:szCs w:val="24"/>
              </w:rPr>
            </w:pPr>
            <w:bookmarkStart w:id="52" w:name="rstudio_console_output_Copia_8"/>
            <w:bookmarkEnd w:id="52"/>
            <w:r>
              <w:rPr>
                <w:rStyle w:val="Fuentedeprrafopredeter"/>
                <w:rFonts w:ascii="Poppins" w:hAnsi="Poppins"/>
                <w:bCs w:val="false"/>
                <w:iCs w:val="false"/>
                <w:sz w:val="20"/>
                <w:szCs w:val="20"/>
              </w:rPr>
              <w:t>6.44e-07</w:t>
            </w:r>
          </w:p>
        </w:tc>
      </w:tr>
    </w:tbl>
    <w:p>
      <w:pPr>
        <w:pStyle w:val="Normal"/>
        <w:jc w:val="both"/>
        <w:rPr/>
      </w:pPr>
      <w:r>
        <w:rPr/>
      </w:r>
    </w:p>
    <w:tbl>
      <w:tblPr>
        <w:tblW w:w="8301" w:type="dxa"/>
        <w:jc w:val="start"/>
        <w:tblInd w:w="29" w:type="dxa"/>
        <w:tblLayout w:type="fixed"/>
        <w:tblCellMar>
          <w:top w:w="0" w:type="dxa"/>
          <w:start w:w="108" w:type="dxa"/>
          <w:bottom w:w="0" w:type="dxa"/>
          <w:end w:w="108" w:type="dxa"/>
        </w:tblCellMar>
      </w:tblPr>
      <w:tblGrid>
        <w:gridCol w:w="3280"/>
        <w:gridCol w:w="2670"/>
        <w:gridCol w:w="2351"/>
      </w:tblGrid>
      <w:tr>
        <w:trPr/>
        <w:tc>
          <w:tcPr>
            <w:tcW w:w="8301" w:type="dxa"/>
            <w:gridSpan w:val="3"/>
            <w:tcBorders>
              <w:top w:val="single" w:sz="4" w:space="0" w:color="000000"/>
              <w:bottom w:val="single" w:sz="4" w:space="0" w:color="000000"/>
            </w:tcBorders>
            <w:vAlign w:val="center"/>
          </w:tcPr>
          <w:p>
            <w:pPr>
              <w:pStyle w:val="Tabla"/>
              <w:numPr>
                <w:ilvl w:val="0"/>
                <w:numId w:val="4"/>
              </w:numPr>
              <w:spacing w:before="240" w:after="120"/>
              <w:rPr/>
            </w:pPr>
            <w:bookmarkStart w:id="53" w:name="__RefNumPara__11117_2756883213_Copia_1"/>
            <w:bookmarkEnd w:id="53"/>
            <w:r>
              <w:rPr/>
              <w:t>Estadísticos de bondad de ajuste de</w:t>
            </w:r>
            <w:r>
              <w:rPr/>
              <w:t>l modelo de</w:t>
            </w:r>
            <w:r>
              <w:rPr/>
              <w:t>l diámetro mínimo (cm)</w:t>
            </w:r>
          </w:p>
        </w:tc>
      </w:tr>
      <w:tr>
        <w:trPr/>
        <w:tc>
          <w:tcPr>
            <w:tcW w:w="3280" w:type="dxa"/>
            <w:tcBorders>
              <w:bottom w:val="single" w:sz="4" w:space="0" w:color="000000"/>
            </w:tcBorders>
          </w:tcPr>
          <w:p>
            <w:pPr>
              <w:pStyle w:val="Normal"/>
              <w:spacing w:before="36" w:after="36"/>
              <w:jc w:val="center"/>
              <w:rPr/>
            </w:pPr>
            <w:r>
              <w:rPr>
                <w:rStyle w:val="Fuentedeprrafopredeter"/>
                <w:rFonts w:eastAsia="Times New Roman" w:cs="Poppins" w:ascii="Poppins" w:hAnsi="Poppins"/>
                <w:iCs/>
                <w:sz w:val="18"/>
                <w:szCs w:val="18"/>
                <w:lang w:eastAsia="es-ES"/>
              </w:rPr>
              <w:t>REMC</w:t>
            </w:r>
          </w:p>
        </w:tc>
        <w:tc>
          <w:tcPr>
            <w:tcW w:w="267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Cs/>
                <w:sz w:val="18"/>
                <w:szCs w:val="18"/>
                <w:lang w:eastAsia="es-ES"/>
              </w:rPr>
              <w:t>REMC (%)</w:t>
            </w:r>
          </w:p>
        </w:tc>
        <w:tc>
          <w:tcPr>
            <w:tcW w:w="2351"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
                <w:iCs/>
                <w:sz w:val="18"/>
                <w:szCs w:val="18"/>
                <w:lang w:eastAsia="es-ES"/>
              </w:rPr>
              <w:t>R</w:t>
            </w:r>
            <w:r>
              <w:rPr>
                <w:rStyle w:val="Fuentedeprrafopredeter"/>
                <w:rFonts w:eastAsia="Times New Roman" w:cs="Poppins" w:ascii="Poppins" w:hAnsi="Poppins"/>
                <w:position w:val="6"/>
                <w:sz w:val="11"/>
                <w:sz w:val="18"/>
                <w:szCs w:val="18"/>
                <w:lang w:eastAsia="es-ES"/>
              </w:rPr>
              <w:t>2</w:t>
            </w:r>
          </w:p>
        </w:tc>
      </w:tr>
      <w:tr>
        <w:trPr/>
        <w:tc>
          <w:tcPr>
            <w:tcW w:w="3280" w:type="dxa"/>
            <w:tcBorders>
              <w:bottom w:val="single" w:sz="4" w:space="0" w:color="000000"/>
            </w:tcBorders>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4.</w:t>
            </w:r>
            <w:r>
              <w:rPr>
                <w:rStyle w:val="Fuentedeprrafopredeter"/>
                <w:rFonts w:eastAsia="Times New Roman" w:cs="Poppins" w:ascii="Poppins" w:hAnsi="Poppins"/>
                <w:sz w:val="18"/>
                <w:szCs w:val="18"/>
                <w:lang w:val="pt-BR" w:eastAsia="es-ES"/>
              </w:rPr>
              <w:t>106</w:t>
            </w:r>
          </w:p>
        </w:tc>
        <w:tc>
          <w:tcPr>
            <w:tcW w:w="2670" w:type="dxa"/>
            <w:tcBorders>
              <w:bottom w:val="single" w:sz="4" w:space="0" w:color="000000"/>
            </w:tcBorders>
            <w:vAlign w:val="center"/>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28.912</w:t>
            </w:r>
          </w:p>
        </w:tc>
        <w:tc>
          <w:tcPr>
            <w:tcW w:w="2351" w:type="dxa"/>
            <w:tcBorders>
              <w:bottom w:val="single" w:sz="4" w:space="0" w:color="000000"/>
            </w:tcBorders>
            <w:vAlign w:val="bottom"/>
          </w:tcPr>
          <w:p>
            <w:pPr>
              <w:pStyle w:val="Normal"/>
              <w:tabs>
                <w:tab w:val="clear" w:pos="709"/>
                <w:tab w:val="left" w:pos="237" w:leader="none"/>
              </w:tabs>
              <w:spacing w:before="24" w:after="24"/>
              <w:jc w:val="center"/>
              <w:rPr/>
            </w:pPr>
            <w:r>
              <w:rPr>
                <w:rStyle w:val="Fuentedeprrafopredeter"/>
                <w:rFonts w:eastAsia="Times New Roman" w:cs="Poppins" w:ascii="Poppins" w:hAnsi="Poppins"/>
                <w:sz w:val="18"/>
                <w:szCs w:val="18"/>
                <w:lang w:val="pt-BR" w:eastAsia="es-ES"/>
              </w:rPr>
              <w:t>65.08</w:t>
            </w:r>
          </w:p>
        </w:tc>
      </w:tr>
    </w:tbl>
    <w:p>
      <w:pPr>
        <w:pStyle w:val="Normal"/>
        <w:jc w:val="both"/>
        <w:rPr/>
      </w:pPr>
      <w:r>
        <w:rPr/>
      </w:r>
    </w:p>
    <w:p>
      <w:pPr>
        <w:pStyle w:val="Normal"/>
        <w:jc w:val="both"/>
        <w:rPr/>
      </w:pPr>
      <w:r>
        <w:rPr/>
        <w:t xml:space="preserve">A pesar de que el parámetro de intersección no es significativo se conserva para </w:t>
      </w:r>
      <w:r>
        <w:rPr/>
        <w:t xml:space="preserve">evitar distorsión en el cálculo del parámetro </w:t>
      </w:r>
      <w:r>
        <w:rPr>
          <w:rStyle w:val="Fuentedeprrafopredeter"/>
          <w:rFonts w:ascii="Poppins" w:hAnsi="Poppins"/>
          <w:b w:val="false"/>
          <w:i/>
          <w:iCs/>
          <w:caps w:val="false"/>
          <w:smallCaps w:val="false"/>
          <w:position w:val="0"/>
          <w:sz w:val="20"/>
          <w:sz w:val="20"/>
          <w:szCs w:val="20"/>
          <w:u w:val="none"/>
          <w:vertAlign w:val="baseline"/>
        </w:rPr>
        <w:t>β</w:t>
      </w:r>
      <w:r>
        <w:rPr/>
        <w:t xml:space="preserve">. </w:t>
      </w:r>
    </w:p>
    <w:p>
      <w:pPr>
        <w:pStyle w:val="Normal"/>
        <w:jc w:val="both"/>
        <w:rPr/>
      </w:pPr>
      <w:r>
        <w:rPr/>
        <w:t>Los parámetros b y c se calculan resolviendo las siguientes ecuaciones</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r>
      <w:r>
        <w:rPr>
          <w:rFonts w:ascii="Poppins" w:hAnsi="Poppins"/>
          <w:b w:val="false"/>
          <w:i/>
          <w:iCs/>
          <w:caps w:val="false"/>
          <w:smallCaps w:val="false"/>
          <w:position w:val="0"/>
          <w:sz w:val="24"/>
          <w:sz w:val="24"/>
          <w:szCs w:val="24"/>
          <w:u w:val="none"/>
          <w:vertAlign w:val="baseline"/>
        </w:rPr>
      </w:r>
      <m:oMath xmlns:m="http://schemas.openxmlformats.org/officeDocument/2006/math">
        <m:r>
          <m:t xml:space="preserve">b</m:t>
        </m:r>
        <m:r>
          <m:t xml:space="preserve">=</m:t>
        </m:r>
        <m:f>
          <m:num>
            <m:sSub>
              <m:e>
                <m:r>
                  <m:t xml:space="preserve">d</m:t>
                </m:r>
              </m:e>
              <m:sub>
                <m:r>
                  <m:t xml:space="preserve">m</m:t>
                </m:r>
              </m:sub>
            </m:sSub>
            <m:r>
              <m:t xml:space="preserve">−</m:t>
            </m:r>
            <m:r>
              <m:t xml:space="preserve">a</m:t>
            </m:r>
          </m:num>
          <m:den>
            <m:r>
              <m:t xml:space="preserve">Γ</m:t>
            </m:r>
            <m:d>
              <m:dPr>
                <m:begChr m:val="("/>
                <m:endChr m:val=")"/>
              </m:dPr>
              <m:e>
                <m:r>
                  <m:t xml:space="preserve">1</m:t>
                </m:r>
                <m:r>
                  <m:t xml:space="preserve">+</m:t>
                </m:r>
                <m:f>
                  <m:num>
                    <m:r>
                      <m:t xml:space="preserve">1</m:t>
                    </m:r>
                  </m:num>
                  <m:den>
                    <m:r>
                      <m:t xml:space="preserve">c</m:t>
                    </m:r>
                  </m:den>
                </m:f>
              </m:e>
            </m:d>
          </m:den>
        </m:f>
      </m:oMath>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3.6</w:t>
      </w:r>
      <w:r>
        <w:rPr>
          <w:smallCaps w:val="false"/>
          <w:caps w:val="false"/>
          <w:vertAlign w:val="baseline"/>
          <w:position w:val="0"/>
          <w:sz w:val="20"/>
          <w:i w:val="false"/>
          <w:u w:val="none"/>
          <w:b w:val="false"/>
          <w:rFonts w:ascii="Poppins" w:hAnsi="Poppins"/>
        </w:rPr>
        <w:fldChar w:fldCharType="end"/>
      </w:r>
      <w:r>
        <w:rPr>
          <w:rFonts w:ascii="Poppins" w:hAnsi="Poppins"/>
          <w:b w:val="false"/>
          <w:i w:val="false"/>
          <w:caps w:val="false"/>
          <w:smallCaps w:val="false"/>
          <w:position w:val="0"/>
          <w:sz w:val="20"/>
          <w:u w:val="none"/>
          <w:vertAlign w:val="baseline"/>
        </w:rPr>
        <w:t>)</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r>
      <w:r>
        <w:rPr>
          <w:rFonts w:ascii="Poppins" w:hAnsi="Poppins"/>
          <w:b w:val="false"/>
          <w:i/>
          <w:iCs/>
          <w:caps w:val="false"/>
          <w:smallCaps w:val="false"/>
          <w:position w:val="0"/>
          <w:sz w:val="24"/>
          <w:sz w:val="24"/>
          <w:szCs w:val="24"/>
          <w:u w:val="none"/>
          <w:vertAlign w:val="baseline"/>
        </w:rPr>
      </w:r>
      <m:oMath xmlns:m="http://schemas.openxmlformats.org/officeDocument/2006/math">
        <m:sSup>
          <m:e>
            <m:r>
              <m:t xml:space="preserve">σ</m:t>
            </m:r>
          </m:e>
          <m:sup>
            <m:r>
              <m:t xml:space="preserve">2</m:t>
            </m:r>
          </m:sup>
        </m:sSup>
        <m:r>
          <m:t xml:space="preserve">=</m:t>
        </m:r>
        <m:f>
          <m:num>
            <m:sSup>
              <m:e>
                <m:d>
                  <m:dPr>
                    <m:begChr m:val="("/>
                    <m:endChr m:val=")"/>
                  </m:dPr>
                  <m:e>
                    <m:sSub>
                      <m:e>
                        <m:r>
                          <m:t xml:space="preserve">d</m:t>
                        </m:r>
                      </m:e>
                      <m:sub>
                        <m:r>
                          <m:t xml:space="preserve">m</m:t>
                        </m:r>
                      </m:sub>
                    </m:sSub>
                    <m:r>
                      <m:t xml:space="preserve">−</m:t>
                    </m:r>
                    <m:r>
                      <m:t xml:space="preserve">a</m:t>
                    </m:r>
                  </m:e>
                </m:d>
              </m:e>
              <m:sup>
                <m:r>
                  <m:t xml:space="preserve">2</m:t>
                </m:r>
              </m:sup>
            </m:sSup>
          </m:num>
          <m:den>
            <m:sSup>
              <m:e>
                <m:r>
                  <m:t xml:space="preserve">Γ</m:t>
                </m:r>
              </m:e>
              <m:sup>
                <m:r>
                  <m:t xml:space="preserve">2</m:t>
                </m:r>
              </m:sup>
            </m:sSup>
            <m:d>
              <m:dPr>
                <m:begChr m:val="("/>
                <m:endChr m:val=")"/>
              </m:dPr>
              <m:e>
                <m:r>
                  <m:t xml:space="preserve">1</m:t>
                </m:r>
                <m:r>
                  <m:t xml:space="preserve">+</m:t>
                </m:r>
                <m:f>
                  <m:num>
                    <m:r>
                      <m:t xml:space="preserve">1</m:t>
                    </m:r>
                  </m:num>
                  <m:den>
                    <m:r>
                      <m:t xml:space="preserve">c</m:t>
                    </m:r>
                  </m:den>
                </m:f>
              </m:e>
            </m:d>
          </m:den>
        </m:f>
        <m:r>
          <m:t xml:space="preserve">⋅</m:t>
        </m:r>
        <m:d>
          <m:dPr>
            <m:begChr m:val="["/>
            <m:endChr m:val="]"/>
          </m:dPr>
          <m:e>
            <m:r>
              <m:t xml:space="preserve">Γ</m:t>
            </m:r>
            <m:d>
              <m:dPr>
                <m:begChr m:val="("/>
                <m:endChr m:val=")"/>
              </m:dPr>
              <m:e>
                <m:r>
                  <m:t xml:space="preserve">1</m:t>
                </m:r>
                <m:r>
                  <m:t xml:space="preserve">+</m:t>
                </m:r>
                <m:f>
                  <m:num>
                    <m:r>
                      <m:t xml:space="preserve">2</m:t>
                    </m:r>
                  </m:num>
                  <m:den>
                    <m:r>
                      <m:t xml:space="preserve">c</m:t>
                    </m:r>
                  </m:den>
                </m:f>
              </m:e>
            </m:d>
            <m:r>
              <m:t xml:space="preserve">−</m:t>
            </m:r>
            <m:sSup>
              <m:e>
                <m:r>
                  <m:t xml:space="preserve">Γ</m:t>
                </m:r>
              </m:e>
              <m:sup>
                <m:r>
                  <m:t xml:space="preserve">2</m:t>
                </m:r>
              </m:sup>
            </m:sSup>
            <m:d>
              <m:dPr>
                <m:begChr m:val="("/>
                <m:endChr m:val=")"/>
              </m:dPr>
              <m:e>
                <m:r>
                  <m:t xml:space="preserve">1</m:t>
                </m:r>
                <m:r>
                  <m:t xml:space="preserve">+</m:t>
                </m:r>
                <m:f>
                  <m:num>
                    <m:r>
                      <m:t xml:space="preserve">1</m:t>
                    </m:r>
                  </m:num>
                  <m:den>
                    <m:r>
                      <m:t xml:space="preserve">c</m:t>
                    </m:r>
                  </m:den>
                </m:f>
              </m:e>
            </m:d>
          </m:e>
        </m:d>
      </m:oMath>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3.7</w:t>
      </w:r>
      <w:r>
        <w:rPr>
          <w:smallCaps w:val="false"/>
          <w:caps w:val="false"/>
          <w:vertAlign w:val="baseline"/>
          <w:position w:val="0"/>
          <w:sz w:val="20"/>
          <w:i w:val="false"/>
          <w:u w:val="none"/>
          <w:b w:val="false"/>
          <w:rFonts w:ascii="Poppins" w:hAnsi="Poppins"/>
        </w:rPr>
        <w:fldChar w:fldCharType="end"/>
      </w:r>
      <w:r>
        <w:rPr>
          <w:rFonts w:ascii="Poppins" w:hAnsi="Poppins"/>
          <w:b w:val="false"/>
          <w:i w:val="false"/>
          <w:caps w:val="false"/>
          <w:smallCaps w:val="false"/>
          <w:position w:val="0"/>
          <w:sz w:val="20"/>
          <w:u w:val="none"/>
          <w:vertAlign w:val="baseline"/>
        </w:rPr>
        <w:t>)</w:t>
      </w:r>
    </w:p>
    <w:p>
      <w:pPr>
        <w:pStyle w:val="Normal"/>
        <w:jc w:val="both"/>
        <w:rPr/>
      </w:pPr>
      <w:r>
        <w:rPr/>
      </w:r>
    </w:p>
    <w:p>
      <w:pPr>
        <w:pStyle w:val="Normal"/>
        <w:jc w:val="both"/>
        <w:rPr/>
      </w:pPr>
      <w:r>
        <w:rPr/>
        <w:t>donde d</w:t>
      </w:r>
      <w:r>
        <w:rPr>
          <w:vertAlign w:val="subscript"/>
        </w:rPr>
        <w:t>m</w:t>
      </w:r>
      <w:r>
        <w:rPr/>
        <w:t xml:space="preserve"> es el diámetro medio, σ</w:t>
      </w:r>
      <w:r>
        <w:rPr>
          <w:vertAlign w:val="superscript"/>
        </w:rPr>
        <w:t>2</w:t>
      </w:r>
      <w:r>
        <w:rPr/>
        <w:t xml:space="preserve"> es la varianza y Γ(·) es la función gamma. La ecuación. La ecuación (7) se resuelve mediante el método de bisección. </w:t>
      </w:r>
    </w:p>
    <w:p>
      <w:pPr>
        <w:pStyle w:val="Normal"/>
        <w:jc w:val="both"/>
        <w:rPr/>
      </w:pPr>
      <w:r>
        <w:rPr/>
        <w:t>El diámetro medio se emplea en las ecuaciones anteriores y en el cálculo de la varianza, seg</w:t>
      </w:r>
      <w:r>
        <w:rPr/>
        <w:t xml:space="preserve">ún la ecuación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Ref_ecuaciones7_number_only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3.8</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w:t>
      </w:r>
      <w:r>
        <w:rPr/>
        <w:t xml:space="preserve"> El diámetro medio se estima mediante </w:t>
      </w:r>
      <w:r>
        <w:rPr/>
        <w:t>la</w:t>
      </w:r>
      <w:r>
        <w:rPr/>
        <w:t xml:space="preserve"> ecuación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Ref_ecuaciones8_number_only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3.9</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 xml:space="preserve"> desarrollada en el proyecto GOFagus .</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r>
      <w:r>
        <w:rPr>
          <w:rFonts w:ascii="Poppins" w:hAnsi="Poppins"/>
          <w:b w:val="false"/>
          <w:i/>
          <w:iCs/>
          <w:caps w:val="false"/>
          <w:smallCaps w:val="false"/>
          <w:position w:val="0"/>
          <w:sz w:val="24"/>
          <w:sz w:val="24"/>
          <w:szCs w:val="24"/>
          <w:u w:val="none"/>
          <w:vertAlign w:val="baseline"/>
        </w:rPr>
      </w:r>
      <m:oMath xmlns:m="http://schemas.openxmlformats.org/officeDocument/2006/math">
        <m:sSubSup>
          <m:e>
            <m:r>
              <m:t xml:space="preserve">σ</m:t>
            </m:r>
          </m:e>
          <m:sub/>
          <m:sup>
            <m:r>
              <m:t xml:space="preserve">2</m:t>
            </m:r>
          </m:sup>
        </m:sSubSup>
        <m:r>
          <m:t xml:space="preserve">=</m:t>
        </m:r>
        <m:sSubSup>
          <m:e>
            <m:r>
              <m:t xml:space="preserve">d</m:t>
            </m:r>
          </m:e>
          <m:sub>
            <m:r>
              <m:t xml:space="preserve">g</m:t>
            </m:r>
          </m:sub>
          <m:sup>
            <m:r>
              <m:t xml:space="preserve">2</m:t>
            </m:r>
          </m:sup>
        </m:sSubSup>
        <m:r>
          <m:t xml:space="preserve">−</m:t>
        </m:r>
        <m:sSubSup>
          <m:e>
            <m:r>
              <m:t xml:space="preserve">d</m:t>
            </m:r>
          </m:e>
          <m:sub>
            <m:r>
              <m:t xml:space="preserve">m</m:t>
            </m:r>
          </m:sub>
          <m:sup>
            <m:r>
              <m:t xml:space="preserve">2</m:t>
            </m:r>
          </m:sup>
        </m:sSubSup>
      </m:oMath>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bookmarkStart w:id="54" w:name="Ref_ecuaciones7_number_only"/>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3.8</w:t>
      </w:r>
      <w:r>
        <w:rPr>
          <w:smallCaps w:val="false"/>
          <w:caps w:val="false"/>
          <w:vertAlign w:val="baseline"/>
          <w:position w:val="0"/>
          <w:sz w:val="20"/>
          <w:i w:val="false"/>
          <w:u w:val="none"/>
          <w:b w:val="false"/>
          <w:rFonts w:ascii="Poppins" w:hAnsi="Poppins"/>
        </w:rPr>
        <w:fldChar w:fldCharType="end"/>
      </w:r>
      <w:bookmarkEnd w:id="54"/>
      <w:r>
        <w:rPr>
          <w:rFonts w:ascii="Poppins" w:hAnsi="Poppins"/>
          <w:b w:val="false"/>
          <w:i w:val="false"/>
          <w:caps w:val="false"/>
          <w:smallCaps w:val="false"/>
          <w:position w:val="0"/>
          <w:sz w:val="20"/>
          <w:u w:val="none"/>
          <w:vertAlign w:val="baseline"/>
        </w:rPr>
        <w:t>)</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r>
      <w:r>
        <w:rPr>
          <w:rFonts w:ascii="Poppins" w:hAnsi="Poppins"/>
          <w:b w:val="false"/>
          <w:i/>
          <w:iCs/>
          <w:caps w:val="false"/>
          <w:smallCaps w:val="false"/>
          <w:position w:val="0"/>
          <w:sz w:val="21"/>
          <w:sz w:val="21"/>
          <w:szCs w:val="21"/>
          <w:u w:val="none"/>
          <w:vertAlign w:val="baseline"/>
        </w:rPr>
        <w:t>d</w:t>
      </w:r>
      <w:r>
        <w:rPr>
          <w:rFonts w:ascii="Poppins" w:hAnsi="Poppins"/>
          <w:b w:val="false"/>
          <w:i/>
          <w:iCs/>
          <w:caps w:val="false"/>
          <w:smallCaps w:val="false"/>
          <w:sz w:val="21"/>
          <w:szCs w:val="21"/>
          <w:u w:val="none"/>
          <w:vertAlign w:val="subscript"/>
        </w:rPr>
        <w:t>m</w:t>
      </w:r>
      <w:r>
        <w:rPr>
          <w:rFonts w:ascii="Poppins" w:hAnsi="Poppins"/>
          <w:b w:val="false"/>
          <w:i/>
          <w:iCs/>
          <w:caps w:val="false"/>
          <w:smallCaps w:val="false"/>
          <w:position w:val="0"/>
          <w:sz w:val="21"/>
          <w:sz w:val="21"/>
          <w:szCs w:val="21"/>
          <w:u w:val="none"/>
          <w:vertAlign w:val="baseline"/>
        </w:rPr>
        <w:t xml:space="preserve"> = exp(0.1914 -0.00062*N + 0.01666*G)</w:t>
      </w:r>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bookmarkStart w:id="55" w:name="Ref_ecuaciones8_number_only"/>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3.9</w:t>
      </w:r>
      <w:r>
        <w:rPr>
          <w:smallCaps w:val="false"/>
          <w:caps w:val="false"/>
          <w:vertAlign w:val="baseline"/>
          <w:position w:val="0"/>
          <w:sz w:val="20"/>
          <w:i w:val="false"/>
          <w:u w:val="none"/>
          <w:b w:val="false"/>
          <w:rFonts w:ascii="Poppins" w:hAnsi="Poppins"/>
        </w:rPr>
        <w:fldChar w:fldCharType="end"/>
      </w:r>
      <w:bookmarkEnd w:id="55"/>
      <w:r>
        <w:rPr>
          <w:rFonts w:ascii="Poppins" w:hAnsi="Poppins"/>
          <w:b w:val="false"/>
          <w:i w:val="false"/>
          <w:caps w:val="false"/>
          <w:smallCaps w:val="false"/>
          <w:position w:val="0"/>
          <w:sz w:val="20"/>
          <w:u w:val="none"/>
          <w:vertAlign w:val="baseline"/>
        </w:rPr>
        <w:t>)</w:t>
      </w:r>
    </w:p>
    <w:p>
      <w:pPr>
        <w:pStyle w:val="Normal"/>
        <w:jc w:val="both"/>
        <w:rPr/>
      </w:pPr>
      <w:r>
        <w:rPr/>
      </w:r>
    </w:p>
    <w:p>
      <w:pPr>
        <w:pStyle w:val="Normal"/>
        <w:jc w:val="both"/>
        <w:rPr/>
      </w:pPr>
      <w:r>
        <w:rPr/>
        <w:t>Los parámetros a, b y c de la función de Weibull se calculan para cada año de la simulación una vez actualizados las extracciones y los crecimientos.</w:t>
      </w:r>
    </w:p>
    <w:p>
      <w:pPr>
        <w:pStyle w:val="Normal"/>
        <w:jc w:val="both"/>
        <w:rPr/>
      </w:pPr>
      <w:r>
        <w:rPr/>
      </w:r>
    </w:p>
    <w:p>
      <w:pPr>
        <w:pStyle w:val="Heading2"/>
        <w:ind w:hanging="0" w:start="0"/>
        <w:rPr/>
      </w:pPr>
      <w:bookmarkStart w:id="56" w:name="__RefHeading___Toc6981_2408206252"/>
      <w:bookmarkEnd w:id="56"/>
      <w:r>
        <w:rPr/>
        <w:t xml:space="preserve">Modelos para la simulación de monte </w:t>
      </w:r>
      <w:r>
        <w:rPr/>
        <w:t>ir</w:t>
      </w:r>
      <w:r>
        <w:rPr/>
        <w:t>regular</w:t>
      </w:r>
    </w:p>
    <w:p>
      <w:pPr>
        <w:pStyle w:val="Heading3"/>
        <w:ind w:hanging="0" w:start="0"/>
        <w:rPr/>
      </w:pPr>
      <w:bookmarkStart w:id="57" w:name="__RefHeading___Toc6983_2408206252"/>
      <w:bookmarkEnd w:id="57"/>
      <w:r>
        <w:rPr/>
        <w:t xml:space="preserve">Modelo de </w:t>
      </w:r>
      <w:r>
        <w:rPr/>
        <w:t>simulación de calidad de estación para monte irregular</w:t>
      </w:r>
    </w:p>
    <w:p>
      <w:pPr>
        <w:pStyle w:val="Normal"/>
        <w:jc w:val="both"/>
        <w:rPr/>
      </w:pPr>
      <w:r>
        <w:rPr/>
        <w:t xml:space="preserve">Se asume que las diferencias de crecimiento que implican las calidades de estación de montes regulares se transforman en diferencias de crecimiento en área basimétrica. Las diferencias en este crecimiento se estiman mediante correcciones de la previsión de incremento de área basimétrica predichas en el modelo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Ref_ecuaciones2_number_only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3.3</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 Estas correcciones corresponden a 5 regresiones cuantílicas, una por calidad de estación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__RefNumPara__11117_2756883213_Copia_1_C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8</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w:t>
      </w:r>
      <w:r>
        <w:rPr/>
        <w:t xml:space="preserve">. </w:t>
      </w:r>
    </w:p>
    <w:p>
      <w:pPr>
        <w:pStyle w:val="Normal"/>
        <w:jc w:val="both"/>
        <w:rPr/>
      </w:pPr>
      <w:r>
        <w:rPr/>
        <w:t xml:space="preserve">En la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__RefNumPara__11171_2756883213_Copia_1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Figura 4</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 xml:space="preserve"> se representan estas regresiones. No se considera de interés la calidad del ajuste porque se trata de una corrección cuya precisión no es posible evaluar.</w:t>
      </w:r>
    </w:p>
    <w:tbl>
      <w:tblPr>
        <w:tblW w:w="5000" w:type="pct"/>
        <w:jc w:val="start"/>
        <w:tblInd w:w="-5" w:type="dxa"/>
        <w:tblLayout w:type="fixed"/>
        <w:tblCellMar>
          <w:top w:w="55" w:type="dxa"/>
          <w:start w:w="55" w:type="dxa"/>
          <w:bottom w:w="55" w:type="dxa"/>
          <w:end w:w="55" w:type="dxa"/>
        </w:tblCellMar>
      </w:tblPr>
      <w:tblGrid>
        <w:gridCol w:w="2125"/>
        <w:gridCol w:w="2126"/>
        <w:gridCol w:w="2126"/>
        <w:gridCol w:w="2127"/>
      </w:tblGrid>
      <w:tr>
        <w:trPr/>
        <w:tc>
          <w:tcPr>
            <w:tcW w:w="8504" w:type="dxa"/>
            <w:gridSpan w:val="4"/>
            <w:tcBorders>
              <w:top w:val="single" w:sz="4" w:space="0" w:color="000000"/>
              <w:start w:val="single" w:sz="4" w:space="0" w:color="000000"/>
              <w:bottom w:val="single" w:sz="4" w:space="0" w:color="000000"/>
              <w:end w:val="single" w:sz="4" w:space="0" w:color="000000"/>
            </w:tcBorders>
          </w:tcPr>
          <w:p>
            <w:pPr>
              <w:pStyle w:val="Tabla"/>
              <w:numPr>
                <w:ilvl w:val="0"/>
                <w:numId w:val="4"/>
              </w:numPr>
              <w:spacing w:before="240" w:after="120"/>
              <w:rPr/>
            </w:pPr>
            <w:bookmarkStart w:id="58" w:name="__RefNumPara__11117_2756883213_Copia_1_C"/>
            <w:bookmarkEnd w:id="58"/>
            <w:r>
              <w:rPr/>
              <w:t>Ecuaciones de corrección de la predicción del incremento anual en área basimétrica</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Calidad</w:t>
            </w:r>
          </w:p>
        </w:tc>
        <w:tc>
          <w:tcPr>
            <w:tcW w:w="2126" w:type="dxa"/>
            <w:tcBorders>
              <w:start w:val="single" w:sz="4" w:space="0" w:color="000000"/>
              <w:bottom w:val="single" w:sz="4" w:space="0" w:color="000000"/>
            </w:tcBorders>
          </w:tcPr>
          <w:p>
            <w:pPr>
              <w:pStyle w:val="Contenidodelatabla"/>
              <w:spacing w:before="0" w:after="160"/>
              <w:rPr>
                <w:b/>
                <w:bCs/>
              </w:rPr>
            </w:pPr>
            <w:r>
              <w:rPr>
                <w:b/>
                <w:bCs/>
              </w:rPr>
              <w:t>Cuantil</w:t>
            </w:r>
          </w:p>
        </w:tc>
        <w:tc>
          <w:tcPr>
            <w:tcW w:w="2126" w:type="dxa"/>
            <w:tcBorders>
              <w:start w:val="single" w:sz="4" w:space="0" w:color="000000"/>
              <w:bottom w:val="single" w:sz="4" w:space="0" w:color="000000"/>
            </w:tcBorders>
          </w:tcPr>
          <w:p>
            <w:pPr>
              <w:pStyle w:val="Contenidodelatabla"/>
              <w:spacing w:before="0" w:after="160"/>
              <w:rPr>
                <w:b/>
                <w:bCs/>
              </w:rPr>
            </w:pPr>
            <w:r>
              <w:rPr>
                <w:b/>
                <w:bCs/>
              </w:rPr>
              <w:t>Intersección</w:t>
            </w:r>
          </w:p>
        </w:tc>
        <w:tc>
          <w:tcPr>
            <w:tcW w:w="2127" w:type="dxa"/>
            <w:tcBorders>
              <w:start w:val="single" w:sz="4" w:space="0" w:color="000000"/>
              <w:bottom w:val="single" w:sz="4" w:space="0" w:color="000000"/>
              <w:end w:val="single" w:sz="4" w:space="0" w:color="000000"/>
            </w:tcBorders>
          </w:tcPr>
          <w:p>
            <w:pPr>
              <w:pStyle w:val="Contenidodelatabla"/>
              <w:spacing w:before="0" w:after="160"/>
              <w:rPr>
                <w:b/>
                <w:bCs/>
              </w:rPr>
            </w:pPr>
            <w:r>
              <w:rPr>
                <w:b/>
                <w:bCs/>
              </w:rPr>
              <w:t>Pendiente</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13</w:t>
            </w:r>
          </w:p>
        </w:tc>
        <w:tc>
          <w:tcPr>
            <w:tcW w:w="2126" w:type="dxa"/>
            <w:tcBorders>
              <w:start w:val="single" w:sz="4" w:space="0" w:color="000000"/>
              <w:bottom w:val="single" w:sz="4" w:space="0" w:color="000000"/>
            </w:tcBorders>
          </w:tcPr>
          <w:p>
            <w:pPr>
              <w:pStyle w:val="Contenidodelatabla"/>
              <w:spacing w:before="0" w:after="160"/>
              <w:rPr/>
            </w:pPr>
            <w:r>
              <w:rPr/>
              <w:t>40</w:t>
            </w:r>
            <w:r>
              <w:rPr/>
              <w:t>%</w:t>
            </w:r>
          </w:p>
        </w:tc>
        <w:tc>
          <w:tcPr>
            <w:tcW w:w="2126" w:type="dxa"/>
            <w:tcBorders>
              <w:start w:val="single" w:sz="4" w:space="0" w:color="000000"/>
              <w:bottom w:val="single" w:sz="4" w:space="0" w:color="000000"/>
            </w:tcBorders>
          </w:tcPr>
          <w:p>
            <w:pPr>
              <w:pStyle w:val="Contenidodelatabla"/>
              <w:spacing w:before="0" w:after="0"/>
              <w:ind w:hanging="0" w:start="0" w:end="0"/>
              <w:jc w:val="center"/>
              <w:rPr/>
            </w:pPr>
            <w:r>
              <w:rPr/>
              <w:t>0.02335933</w:t>
            </w:r>
          </w:p>
        </w:tc>
        <w:tc>
          <w:tcPr>
            <w:tcW w:w="2127" w:type="dxa"/>
            <w:tcBorders>
              <w:start w:val="single" w:sz="4" w:space="0" w:color="000000"/>
              <w:bottom w:val="single" w:sz="4" w:space="0" w:color="000000"/>
              <w:end w:val="single" w:sz="4" w:space="0" w:color="000000"/>
            </w:tcBorders>
          </w:tcPr>
          <w:p>
            <w:pPr>
              <w:pStyle w:val="Contenidodelatabla"/>
              <w:spacing w:before="0" w:after="0"/>
              <w:ind w:hanging="0" w:start="0" w:end="0"/>
              <w:jc w:val="center"/>
              <w:rPr/>
            </w:pPr>
            <w:r>
              <w:rPr/>
              <w:t>0.8448640</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16</w:t>
            </w:r>
          </w:p>
        </w:tc>
        <w:tc>
          <w:tcPr>
            <w:tcW w:w="2126" w:type="dxa"/>
            <w:tcBorders>
              <w:start w:val="single" w:sz="4" w:space="0" w:color="000000"/>
              <w:bottom w:val="single" w:sz="4" w:space="0" w:color="000000"/>
            </w:tcBorders>
          </w:tcPr>
          <w:p>
            <w:pPr>
              <w:pStyle w:val="Contenidodelatabla"/>
              <w:spacing w:before="0" w:after="160"/>
              <w:rPr/>
            </w:pPr>
            <w:r>
              <w:rPr/>
              <w:t>45</w:t>
            </w:r>
            <w:r>
              <w:rPr/>
              <w:t>%</w:t>
            </w:r>
          </w:p>
        </w:tc>
        <w:tc>
          <w:tcPr>
            <w:tcW w:w="2126" w:type="dxa"/>
            <w:tcBorders>
              <w:start w:val="single" w:sz="4" w:space="0" w:color="000000"/>
              <w:bottom w:val="single" w:sz="4" w:space="0" w:color="000000"/>
            </w:tcBorders>
          </w:tcPr>
          <w:p>
            <w:pPr>
              <w:pStyle w:val="Contenidodelatabla"/>
              <w:spacing w:before="0" w:after="0"/>
              <w:ind w:hanging="0" w:start="0" w:end="0"/>
              <w:jc w:val="center"/>
              <w:rPr/>
            </w:pPr>
            <w:r>
              <w:rPr/>
              <w:t>0.20179683</w:t>
            </w:r>
          </w:p>
        </w:tc>
        <w:tc>
          <w:tcPr>
            <w:tcW w:w="2127" w:type="dxa"/>
            <w:tcBorders>
              <w:start w:val="single" w:sz="4" w:space="0" w:color="000000"/>
              <w:bottom w:val="single" w:sz="4" w:space="0" w:color="000000"/>
              <w:end w:val="single" w:sz="4" w:space="0" w:color="000000"/>
            </w:tcBorders>
          </w:tcPr>
          <w:p>
            <w:pPr>
              <w:pStyle w:val="Contenidodelatabla"/>
              <w:spacing w:before="0" w:after="0"/>
              <w:ind w:hanging="0" w:start="0" w:end="0"/>
              <w:jc w:val="center"/>
              <w:rPr/>
            </w:pPr>
            <w:r>
              <w:rPr/>
              <w:t>0.8725244</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19</w:t>
            </w:r>
          </w:p>
        </w:tc>
        <w:tc>
          <w:tcPr>
            <w:tcW w:w="2126" w:type="dxa"/>
            <w:tcBorders>
              <w:start w:val="single" w:sz="4" w:space="0" w:color="000000"/>
              <w:bottom w:val="single" w:sz="4" w:space="0" w:color="000000"/>
            </w:tcBorders>
          </w:tcPr>
          <w:p>
            <w:pPr>
              <w:pStyle w:val="Contenidodelatabla"/>
              <w:spacing w:before="0" w:after="160"/>
              <w:rPr/>
            </w:pPr>
            <w:r>
              <w:rPr/>
              <w:t>50%</w:t>
            </w:r>
          </w:p>
        </w:tc>
        <w:tc>
          <w:tcPr>
            <w:tcW w:w="2126" w:type="dxa"/>
            <w:tcBorders>
              <w:start w:val="single" w:sz="4" w:space="0" w:color="000000"/>
              <w:bottom w:val="single" w:sz="4" w:space="0" w:color="000000"/>
            </w:tcBorders>
          </w:tcPr>
          <w:p>
            <w:pPr>
              <w:pStyle w:val="Contenidodelatabla"/>
              <w:spacing w:before="0" w:after="0"/>
              <w:ind w:hanging="0" w:start="0" w:end="0"/>
              <w:jc w:val="center"/>
              <w:rPr/>
            </w:pPr>
            <w:r>
              <w:rPr/>
              <w:t>0.31471232</w:t>
            </w:r>
          </w:p>
        </w:tc>
        <w:tc>
          <w:tcPr>
            <w:tcW w:w="2127" w:type="dxa"/>
            <w:tcBorders>
              <w:start w:val="single" w:sz="4" w:space="0" w:color="000000"/>
              <w:bottom w:val="single" w:sz="4" w:space="0" w:color="000000"/>
              <w:end w:val="single" w:sz="4" w:space="0" w:color="000000"/>
            </w:tcBorders>
          </w:tcPr>
          <w:p>
            <w:pPr>
              <w:pStyle w:val="Contenidodelatabla"/>
              <w:spacing w:before="0" w:after="0"/>
              <w:ind w:hanging="0" w:start="0" w:end="0"/>
              <w:jc w:val="center"/>
              <w:rPr/>
            </w:pPr>
            <w:r>
              <w:rPr/>
              <w:t>0.9042875</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22</w:t>
            </w:r>
          </w:p>
        </w:tc>
        <w:tc>
          <w:tcPr>
            <w:tcW w:w="2126" w:type="dxa"/>
            <w:tcBorders>
              <w:start w:val="single" w:sz="4" w:space="0" w:color="000000"/>
              <w:bottom w:val="single" w:sz="4" w:space="0" w:color="000000"/>
            </w:tcBorders>
          </w:tcPr>
          <w:p>
            <w:pPr>
              <w:pStyle w:val="Contenidodelatabla"/>
              <w:spacing w:before="0" w:after="160"/>
              <w:rPr/>
            </w:pPr>
            <w:r>
              <w:rPr/>
              <w:t>55</w:t>
            </w:r>
            <w:r>
              <w:rPr/>
              <w:t>%</w:t>
            </w:r>
          </w:p>
        </w:tc>
        <w:tc>
          <w:tcPr>
            <w:tcW w:w="2126" w:type="dxa"/>
            <w:tcBorders>
              <w:start w:val="single" w:sz="4" w:space="0" w:color="000000"/>
              <w:bottom w:val="single" w:sz="4" w:space="0" w:color="000000"/>
            </w:tcBorders>
          </w:tcPr>
          <w:p>
            <w:pPr>
              <w:pStyle w:val="Contenidodelatabla"/>
              <w:spacing w:before="0" w:after="0"/>
              <w:ind w:hanging="0" w:start="0" w:end="0"/>
              <w:jc w:val="center"/>
              <w:rPr/>
            </w:pPr>
            <w:r>
              <w:rPr/>
              <w:t>0.36080394</w:t>
            </w:r>
          </w:p>
        </w:tc>
        <w:tc>
          <w:tcPr>
            <w:tcW w:w="2127" w:type="dxa"/>
            <w:tcBorders>
              <w:start w:val="single" w:sz="4" w:space="0" w:color="000000"/>
              <w:bottom w:val="single" w:sz="4" w:space="0" w:color="000000"/>
              <w:end w:val="single" w:sz="4" w:space="0" w:color="000000"/>
            </w:tcBorders>
          </w:tcPr>
          <w:p>
            <w:pPr>
              <w:pStyle w:val="Contenidodelatabla"/>
              <w:spacing w:before="0" w:after="0"/>
              <w:ind w:hanging="0" w:start="0" w:end="0"/>
              <w:jc w:val="center"/>
              <w:rPr/>
            </w:pPr>
            <w:r>
              <w:rPr/>
              <w:t>0.9567681</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25</w:t>
            </w:r>
          </w:p>
        </w:tc>
        <w:tc>
          <w:tcPr>
            <w:tcW w:w="2126" w:type="dxa"/>
            <w:tcBorders>
              <w:start w:val="single" w:sz="4" w:space="0" w:color="000000"/>
              <w:bottom w:val="single" w:sz="4" w:space="0" w:color="000000"/>
            </w:tcBorders>
          </w:tcPr>
          <w:p>
            <w:pPr>
              <w:pStyle w:val="Contenidodelatabla"/>
              <w:spacing w:before="0" w:after="160"/>
              <w:rPr/>
            </w:pPr>
            <w:r>
              <w:rPr/>
              <w:t>6</w:t>
            </w:r>
            <w:r>
              <w:rPr/>
              <w:t>0%</w:t>
            </w:r>
          </w:p>
        </w:tc>
        <w:tc>
          <w:tcPr>
            <w:tcW w:w="2126" w:type="dxa"/>
            <w:tcBorders>
              <w:start w:val="single" w:sz="4" w:space="0" w:color="000000"/>
              <w:bottom w:val="single" w:sz="4" w:space="0" w:color="000000"/>
            </w:tcBorders>
          </w:tcPr>
          <w:p>
            <w:pPr>
              <w:pStyle w:val="Contenidodelatabla"/>
              <w:spacing w:before="0" w:after="0"/>
              <w:ind w:hanging="0" w:start="0" w:end="0"/>
              <w:jc w:val="center"/>
              <w:rPr/>
            </w:pPr>
            <w:r>
              <w:rPr/>
              <w:t>0.45240264</w:t>
            </w:r>
          </w:p>
        </w:tc>
        <w:tc>
          <w:tcPr>
            <w:tcW w:w="2127" w:type="dxa"/>
            <w:tcBorders>
              <w:start w:val="single" w:sz="4" w:space="0" w:color="000000"/>
              <w:bottom w:val="single" w:sz="4" w:space="0" w:color="000000"/>
              <w:end w:val="single" w:sz="4" w:space="0" w:color="000000"/>
            </w:tcBorders>
          </w:tcPr>
          <w:p>
            <w:pPr>
              <w:pStyle w:val="Contenidodelatabla"/>
              <w:spacing w:before="0" w:after="0"/>
              <w:ind w:hanging="0" w:start="0" w:end="0"/>
              <w:jc w:val="center"/>
              <w:rPr/>
            </w:pPr>
            <w:r>
              <w:rPr/>
              <w:t>0.9999346</w:t>
            </w:r>
          </w:p>
        </w:tc>
      </w:tr>
    </w:tbl>
    <w:p>
      <w:pPr>
        <w:pStyle w:val="Normal"/>
        <w:jc w:val="both"/>
        <w:rPr>
          <w:ins w:id="1" w:author="Autoría desconocida" w:date="2024-06-09T21:56:47Z"/>
        </w:rPr>
      </w:pPr>
      <w:ins w:id="0" w:author="Autoría desconocida" w:date="2024-06-09T21:56:47Z">
        <w:r>
          <w:rPr/>
        </w:r>
      </w:ins>
    </w:p>
    <w:p>
      <w:pPr>
        <w:pStyle w:val="Normal"/>
        <w:jc w:val="both"/>
        <w:rPr/>
      </w:pPr>
      <w:r>
        <w:rPr/>
      </w:r>
    </w:p>
    <w:p>
      <w:pPr>
        <w:pStyle w:val="Figura"/>
        <w:numPr>
          <w:ilvl w:val="0"/>
          <w:numId w:val="3"/>
        </w:numPr>
        <w:rPr/>
      </w:pPr>
      <w:bookmarkStart w:id="59" w:name="__RefNumPara__11171_2756883213_Copia_1"/>
      <w:bookmarkEnd w:id="59"/>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171440" cy="2781935"/>
            <wp:effectExtent l="0" t="0" r="0" b="0"/>
            <wp:wrapSquare wrapText="largest"/>
            <wp:docPr id="13" name="Imagen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6" descr="" title=""/>
                    <pic:cNvPicPr>
                      <a:picLocks noChangeAspect="1" noChangeArrowheads="1"/>
                    </pic:cNvPicPr>
                  </pic:nvPicPr>
                  <pic:blipFill>
                    <a:blip r:embed="rId16"/>
                    <a:stretch>
                      <a:fillRect/>
                    </a:stretch>
                  </pic:blipFill>
                  <pic:spPr bwMode="auto">
                    <a:xfrm>
                      <a:off x="0" y="0"/>
                      <a:ext cx="5171440" cy="2781935"/>
                    </a:xfrm>
                    <a:prstGeom prst="rect">
                      <a:avLst/>
                    </a:prstGeom>
                  </pic:spPr>
                </pic:pic>
              </a:graphicData>
            </a:graphic>
          </wp:anchor>
        </w:drawing>
      </w:r>
      <w:r>
        <w:rPr/>
        <w:t>Rectas de regresión para corregir la predicción de incremento de área basimétrica en función de la calidad de estación del monte regular</w:t>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Heading3"/>
        <w:ind w:hanging="0" w:start="0"/>
        <w:rPr/>
      </w:pPr>
      <w:bookmarkStart w:id="60" w:name="__RefHeading___Toc6985_2408206252"/>
      <w:bookmarkEnd w:id="60"/>
      <w:r>
        <w:rPr/>
        <w:t>Curva de equilibrio</w:t>
      </w:r>
    </w:p>
    <w:p>
      <w:pPr>
        <w:pStyle w:val="Normal"/>
        <w:rPr/>
      </w:pPr>
      <w:r>
        <w:rPr/>
        <w:t xml:space="preserve">Para estimar la progresión geométrica entre clases se agrupan los árboles en clases de 5 cm y se ajusta una regresión cuantílica al cuantil 99%, </w:t>
      </w:r>
      <w:r>
        <w:rPr/>
        <w:t>transformada mediante el logaritmo</w:t>
      </w:r>
      <w:r>
        <w:rPr/>
        <w:t xml:space="preserve">. </w:t>
      </w:r>
      <w:r>
        <w:rPr/>
        <w:t>Para seleccionar el cuantil que mejor representa la densidad máxima por clase diamétrica se han evaluado varios alternativas gráficamente y parece necesario llegar hasta el 99% para ajustarse a los valores máximos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__RefNumPara__5864_2372489184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Figura 5</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w:t>
      </w:r>
    </w:p>
    <w:p>
      <w:pPr>
        <w:pStyle w:val="Normal"/>
        <w:rPr/>
      </w:pPr>
      <w:r>
        <w:rPr/>
      </w:r>
    </w:p>
    <w:p>
      <w:pPr>
        <w:pStyle w:val="Figura"/>
        <w:numPr>
          <w:ilvl w:val="0"/>
          <w:numId w:val="3"/>
        </w:numPr>
        <w:rPr/>
      </w:pPr>
      <w:bookmarkStart w:id="61" w:name="__RefNumPara__5864_2372489184"/>
      <w:bookmarkEnd w:id="61"/>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400040" cy="2905125"/>
            <wp:effectExtent l="0" t="0" r="0" b="0"/>
            <wp:wrapSquare wrapText="largest"/>
            <wp:docPr id="14" name="Imagen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title=""/>
                    <pic:cNvPicPr>
                      <a:picLocks noChangeAspect="1" noChangeArrowheads="1"/>
                    </pic:cNvPicPr>
                  </pic:nvPicPr>
                  <pic:blipFill>
                    <a:blip r:embed="rId17"/>
                    <a:stretch>
                      <a:fillRect/>
                    </a:stretch>
                  </pic:blipFill>
                  <pic:spPr bwMode="auto">
                    <a:xfrm>
                      <a:off x="0" y="0"/>
                      <a:ext cx="5400040" cy="2905125"/>
                    </a:xfrm>
                    <a:prstGeom prst="rect">
                      <a:avLst/>
                    </a:prstGeom>
                  </pic:spPr>
                </pic:pic>
              </a:graphicData>
            </a:graphic>
          </wp:anchor>
        </w:drawing>
      </w:r>
      <w:r>
        <w:rPr/>
        <w:t>Ajuste por regresión cuantílica de la relación entre clase diamétrica y densidad para los cuantiles 90%, 95% y 99%</w:t>
      </w:r>
    </w:p>
    <w:p>
      <w:pPr>
        <w:pStyle w:val="Normal"/>
        <w:rPr/>
      </w:pPr>
      <w:r>
        <w:rPr/>
        <w:t xml:space="preserve">El resultado de ajustar esta curva es una estimación de la constante de De Liocourt de 1.349119. Este valor es muy próximo al que se propone en el modelo H4 de GO Fagus (pp. 168, </w:t>
      </w:r>
      <w:r>
        <w:rPr/>
        <w:t>(Grupo Operativo Fagus, 2023)</w:t>
      </w:r>
      <w:r>
        <w:rPr/>
        <w:t xml:space="preserve">) </w:t>
      </w:r>
      <w:r>
        <w:rPr/>
        <w:t>Este valor es un estimación propuesta a partir de los datos del IFN, pero está sujeto a ser modificado en los escenarios correspondientes a requerimiento del cliente.</w:t>
      </w:r>
    </w:p>
    <w:p>
      <w:pPr>
        <w:pStyle w:val="Normal"/>
        <w:rPr/>
      </w:pPr>
      <w:r>
        <w:rPr/>
      </w:r>
    </w:p>
    <w:p>
      <w:pPr>
        <w:pStyle w:val="Heading3"/>
        <w:ind w:hanging="0" w:start="0"/>
        <w:rPr/>
      </w:pPr>
      <w:bookmarkStart w:id="62" w:name="__RefHeading___Toc6987_2408206252"/>
      <w:bookmarkEnd w:id="62"/>
      <w:r>
        <w:rPr/>
        <w:t>Tarifa de altura y volumen</w:t>
      </w:r>
    </w:p>
    <w:p>
      <w:pPr>
        <w:pStyle w:val="Normal"/>
        <w:rPr/>
      </w:pPr>
      <w:r>
        <w:rPr/>
        <w:t xml:space="preserve">- </w:t>
      </w:r>
      <w:r>
        <w:rPr/>
        <w:t>Tarifa de altura:</w:t>
      </w:r>
      <w:r>
        <w:rPr/>
        <w:t xml:space="preserve"> Los datos de partida son los del IFN4, en árboles con forma de tronco definido como un único fuste </w:t>
      </w:r>
      <w:r>
        <w:rPr/>
        <w:t>(Forma de cubic</w:t>
      </w:r>
      <w:r>
        <w:rPr/>
        <w:t>a</w:t>
      </w:r>
      <w:r>
        <w:rPr/>
        <w:t xml:space="preserve">ción 1 a 3 del IFN4). </w:t>
      </w:r>
      <w:r>
        <w:rPr/>
        <w:t xml:space="preserve">La variabilidad en la altura es elevada y se cuenta con más de 45000 pares de valores Dn-Ht en las provincias seleccionadas. Para disminuir la suma de residuos y mejorar la utilidad del modelo se ha limitado el análisis a los árboles de Navarra, optando por las hayas que previsiblemente mejor describen el efecto de la selvicultura sobre la relación altura – diámetro. Se han </w:t>
      </w:r>
      <w:r>
        <w:rPr/>
        <w:t>proba</w:t>
      </w:r>
      <w:r>
        <w:rPr/>
        <w:t>do</w:t>
      </w:r>
      <w:r>
        <w:rPr/>
        <w:t xml:space="preserve"> varias ecuaciones </w:t>
      </w:r>
      <w:r>
        <w:rPr>
          <w:shd w:fill="FFFF00" w:val="clear"/>
        </w:rPr>
        <w:t xml:space="preserve">(cita </w:t>
      </w:r>
      <w:r>
        <w:rPr>
          <w:shd w:fill="FFFF00" w:val="clear"/>
        </w:rPr>
        <w:t>¿</w:t>
      </w:r>
      <w:r>
        <w:rPr>
          <w:shd w:fill="FFFF00" w:val="clear"/>
        </w:rPr>
        <w:t xml:space="preserve">Wykoff, W. R., C. L. Crookston and A. R. Stage. 1982 , </w:t>
      </w:r>
      <w:r>
        <w:rPr>
          <w:shd w:fill="FFFF00" w:val="clear"/>
        </w:rPr>
        <w:t>en el manual de claras de sylvestris de miren y gregorio?</w:t>
      </w:r>
      <w:r>
        <w:rPr>
          <w:shd w:fill="FFFF00" w:val="clear"/>
        </w:rPr>
        <w:t>)</w:t>
      </w:r>
      <w:r>
        <w:rPr/>
        <w:t xml:space="preserve"> </w:t>
      </w:r>
      <w:r>
        <w:rPr/>
        <w:t xml:space="preserve">y </w:t>
      </w:r>
      <w:r>
        <w:rPr/>
        <w:t xml:space="preserve">se ha seleccionado </w:t>
      </w:r>
      <w:r>
        <w:rPr/>
        <w:t>la</w:t>
      </w:r>
      <w:r>
        <w:rPr/>
        <w:t xml:space="preserve"> ecuación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Ref_ecuaciones9_number_only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3.10</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 xml:space="preserve">. Los parámetros ajustados y los estadísticos del ajustes se resumen en las tablas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__RefNumPara__4597_2756883213_Copia_1_Co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9</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y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__RefNumPara__11117_2756883213_Copia_1_1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10</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t>Se ha renunciado a mejorar los estadísticos de ajuste depurando más la base de datos porque el objetivo de esta ecuación es calcular el parámetro balmod_gih, en el que interviene el índice de Hart-Becking para después emplear las ecuaciones correspondiente de GOFagus para el cálculo de madera de sierra en montes irregulares. Se considera que es más adecuado que esta relación sea general, no tanto artificialmente precisa.</w:t>
      </w:r>
    </w:p>
    <w:p>
      <w:pPr>
        <w:pStyle w:val="Ecuacin"/>
        <w:rPr/>
      </w:pPr>
      <w:r>
        <w:rPr>
          <w:rFonts w:ascii="Poppins" w:hAnsi="Poppins"/>
          <w:b w:val="false"/>
          <w:i w:val="false"/>
          <w:caps w:val="false"/>
          <w:smallCaps w:val="false"/>
          <w:position w:val="0"/>
          <w:sz w:val="22"/>
          <w:u w:val="none"/>
          <w:vertAlign w:val="baseline"/>
        </w:rPr>
        <w:tab/>
      </w:r>
      <w:r>
        <w:rPr>
          <w:rFonts w:ascii="Poppins" w:hAnsi="Poppins"/>
          <w:b w:val="false"/>
          <w:i/>
          <w:iCs/>
          <w:caps w:val="false"/>
          <w:smallCaps w:val="false"/>
          <w:position w:val="0"/>
          <w:sz w:val="21"/>
          <w:sz w:val="21"/>
          <w:szCs w:val="21"/>
          <w:u w:val="none"/>
          <w:vertAlign w:val="baseline"/>
        </w:rPr>
        <w:t>H</w:t>
      </w:r>
      <w:r>
        <w:rPr>
          <w:rFonts w:ascii="Poppins" w:hAnsi="Poppins"/>
          <w:b w:val="false"/>
          <w:i/>
          <w:iCs/>
          <w:caps w:val="false"/>
          <w:smallCaps w:val="false"/>
          <w:sz w:val="21"/>
          <w:szCs w:val="21"/>
          <w:u w:val="none"/>
          <w:vertAlign w:val="subscript"/>
        </w:rPr>
        <w:t>t</w:t>
      </w:r>
      <w:r>
        <w:rPr>
          <w:rFonts w:ascii="Poppins" w:hAnsi="Poppins"/>
          <w:b w:val="false"/>
          <w:i/>
          <w:iCs/>
          <w:caps w:val="false"/>
          <w:smallCaps w:val="false"/>
          <w:position w:val="0"/>
          <w:sz w:val="21"/>
          <w:sz w:val="21"/>
          <w:szCs w:val="21"/>
          <w:u w:val="none"/>
          <w:vertAlign w:val="baseline"/>
        </w:rPr>
        <w:t xml:space="preserve"> = </w:t>
      </w:r>
      <w:r>
        <w:rPr>
          <w:rFonts w:ascii="Poppins" w:hAnsi="Poppins"/>
          <w:b w:val="false"/>
          <w:i/>
          <w:iCs/>
          <w:caps w:val="false"/>
          <w:smallCaps w:val="false"/>
          <w:position w:val="0"/>
          <w:sz w:val="21"/>
          <w:sz w:val="21"/>
          <w:szCs w:val="21"/>
          <w:u w:val="none"/>
          <w:vertAlign w:val="baseline"/>
        </w:rPr>
        <w:t>1,3 + exp(</w:t>
      </w:r>
      <w:r>
        <w:rPr>
          <w:rStyle w:val="Fuentedeprrafopredeter"/>
          <w:rFonts w:ascii="Poppins" w:hAnsi="Poppins"/>
          <w:b w:val="false"/>
          <w:i/>
          <w:iCs/>
          <w:caps w:val="false"/>
          <w:smallCaps w:val="false"/>
          <w:position w:val="0"/>
          <w:sz w:val="20"/>
          <w:sz w:val="20"/>
          <w:szCs w:val="20"/>
          <w:u w:val="none"/>
          <w:vertAlign w:val="baseline"/>
        </w:rPr>
        <w:t>β</w:t>
      </w:r>
      <w:r>
        <w:rPr>
          <w:rFonts w:ascii="Poppins" w:hAnsi="Poppins"/>
          <w:b w:val="false"/>
          <w:i/>
          <w:iCs/>
          <w:caps w:val="false"/>
          <w:smallCaps w:val="false"/>
          <w:sz w:val="21"/>
          <w:szCs w:val="21"/>
          <w:u w:val="none"/>
          <w:vertAlign w:val="subscript"/>
        </w:rPr>
        <w:t>1</w:t>
      </w:r>
      <w:r>
        <w:rPr>
          <w:rFonts w:ascii="Poppins" w:hAnsi="Poppins"/>
          <w:b w:val="false"/>
          <w:i/>
          <w:iCs/>
          <w:caps w:val="false"/>
          <w:smallCaps w:val="false"/>
          <w:position w:val="0"/>
          <w:sz w:val="21"/>
          <w:sz w:val="21"/>
          <w:szCs w:val="21"/>
          <w:u w:val="none"/>
          <w:vertAlign w:val="baseline"/>
        </w:rPr>
        <w:t>+</w:t>
      </w:r>
      <w:r>
        <w:rPr>
          <w:rStyle w:val="Fuentedeprrafopredeter"/>
          <w:rFonts w:ascii="Poppins" w:hAnsi="Poppins"/>
          <w:b w:val="false"/>
          <w:i/>
          <w:iCs/>
          <w:caps w:val="false"/>
          <w:smallCaps w:val="false"/>
          <w:position w:val="0"/>
          <w:sz w:val="20"/>
          <w:sz w:val="20"/>
          <w:szCs w:val="20"/>
          <w:u w:val="none"/>
          <w:vertAlign w:val="baseline"/>
        </w:rPr>
        <w:t>β</w:t>
      </w:r>
      <w:r>
        <w:rPr>
          <w:rFonts w:ascii="Poppins" w:hAnsi="Poppins"/>
          <w:b w:val="false"/>
          <w:i/>
          <w:iCs/>
          <w:caps w:val="false"/>
          <w:smallCaps w:val="false"/>
          <w:sz w:val="21"/>
          <w:szCs w:val="21"/>
          <w:u w:val="none"/>
          <w:vertAlign w:val="subscript"/>
        </w:rPr>
        <w:t>2</w:t>
      </w:r>
      <w:r>
        <w:rPr>
          <w:rFonts w:ascii="Poppins" w:hAnsi="Poppins"/>
          <w:b w:val="false"/>
          <w:i/>
          <w:iCs/>
          <w:caps w:val="false"/>
          <w:smallCaps w:val="false"/>
          <w:position w:val="0"/>
          <w:sz w:val="21"/>
          <w:sz w:val="21"/>
          <w:szCs w:val="21"/>
          <w:u w:val="none"/>
          <w:vertAlign w:val="baseline"/>
        </w:rPr>
        <w:t>/Dn)</w:t>
      </w:r>
      <w:r>
        <w:rPr>
          <w:rFonts w:ascii="Poppins" w:hAnsi="Poppins"/>
          <w:b w:val="false"/>
          <w:i w:val="false"/>
          <w:iCs/>
          <w:caps w:val="false"/>
          <w:smallCaps w:val="false"/>
          <w:position w:val="0"/>
          <w:sz w:val="21"/>
          <w:sz w:val="21"/>
          <w:szCs w:val="21"/>
          <w:u w:val="none"/>
          <w:vertAlign w:val="baseline"/>
        </w:rPr>
        <w:t xml:space="preserve">+ </w:t>
      </w:r>
      <w:r>
        <w:rPr>
          <w:rFonts w:ascii="Poppins" w:hAnsi="Poppins"/>
          <w:b w:val="false"/>
          <w:i/>
          <w:iCs/>
          <w:caps w:val="false"/>
          <w:smallCaps w:val="false"/>
          <w:position w:val="0"/>
          <w:sz w:val="24"/>
          <w:sz w:val="24"/>
          <w:szCs w:val="24"/>
          <w:u w:val="none"/>
          <w:vertAlign w:val="baseline"/>
        </w:rPr>
        <w:t>ε</w:t>
      </w:r>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2"/>
          <w:u w:val="none"/>
          <w:vertAlign w:val="baseline"/>
        </w:rPr>
        <w:t>(</w:t>
      </w:r>
      <w:bookmarkStart w:id="63" w:name="Ref_ecuaciones9_number_only"/>
      <w:r>
        <w:rPr>
          <w:rFonts w:ascii="Poppins" w:hAnsi="Poppins"/>
          <w:b w:val="false"/>
          <w:i w:val="false"/>
          <w:caps w:val="false"/>
          <w:smallCaps w:val="false"/>
          <w:position w:val="0"/>
          <w:sz w:val="22"/>
          <w:u w:val="none"/>
          <w:vertAlign w:val="baseline"/>
        </w:rPr>
        <w:fldChar w:fldCharType="begin"/>
      </w:r>
      <w:r>
        <w:rPr>
          <w:smallCaps w:val="false"/>
          <w:caps w:val="false"/>
          <w:vertAlign w:val="baseline"/>
          <w:position w:val="0"/>
          <w:sz w:val="22"/>
          <w:i w:val="false"/>
          <w:u w:val="none"/>
          <w:b w:val="false"/>
          <w:rFonts w:ascii="Poppins" w:hAnsi="Poppins"/>
        </w:rPr>
        <w:instrText xml:space="preserve"> SEQ ecuaciones \* ARABIC </w:instrText>
      </w:r>
      <w:r>
        <w:rPr>
          <w:smallCaps w:val="false"/>
          <w:caps w:val="false"/>
          <w:vertAlign w:val="baseline"/>
          <w:position w:val="0"/>
          <w:sz w:val="22"/>
          <w:i w:val="false"/>
          <w:u w:val="none"/>
          <w:b w:val="false"/>
          <w:rFonts w:ascii="Poppins" w:hAnsi="Poppins"/>
        </w:rPr>
        <w:fldChar w:fldCharType="separate"/>
      </w:r>
      <w:r>
        <w:rPr>
          <w:smallCaps w:val="false"/>
          <w:caps w:val="false"/>
          <w:vertAlign w:val="baseline"/>
          <w:position w:val="0"/>
          <w:sz w:val="22"/>
          <w:i w:val="false"/>
          <w:u w:val="none"/>
          <w:b w:val="false"/>
          <w:rFonts w:ascii="Poppins" w:hAnsi="Poppins"/>
        </w:rPr>
        <w:t>3.10</w:t>
      </w:r>
      <w:r>
        <w:rPr>
          <w:smallCaps w:val="false"/>
          <w:caps w:val="false"/>
          <w:vertAlign w:val="baseline"/>
          <w:position w:val="0"/>
          <w:sz w:val="22"/>
          <w:i w:val="false"/>
          <w:u w:val="none"/>
          <w:b w:val="false"/>
          <w:rFonts w:ascii="Poppins" w:hAnsi="Poppins"/>
        </w:rPr>
        <w:fldChar w:fldCharType="end"/>
      </w:r>
      <w:bookmarkEnd w:id="63"/>
      <w:r>
        <w:rPr>
          <w:rFonts w:ascii="Poppins" w:hAnsi="Poppins"/>
          <w:b w:val="false"/>
          <w:i w:val="false"/>
          <w:caps w:val="false"/>
          <w:smallCaps w:val="false"/>
          <w:position w:val="0"/>
          <w:sz w:val="22"/>
          <w:u w:val="none"/>
          <w:vertAlign w:val="baseline"/>
        </w:rPr>
        <w:t>)</w:t>
      </w:r>
    </w:p>
    <w:p>
      <w:pPr>
        <w:pStyle w:val="Normal"/>
        <w:rPr/>
      </w:pPr>
      <w:r>
        <w:rPr/>
      </w:r>
    </w:p>
    <w:tbl>
      <w:tblPr>
        <w:tblW w:w="8366" w:type="dxa"/>
        <w:jc w:val="center"/>
        <w:tblInd w:w="0" w:type="dxa"/>
        <w:tblLayout w:type="fixed"/>
        <w:tblCellMar>
          <w:top w:w="0" w:type="dxa"/>
          <w:start w:w="30" w:type="dxa"/>
          <w:bottom w:w="0" w:type="dxa"/>
          <w:end w:w="30" w:type="dxa"/>
        </w:tblCellMar>
      </w:tblPr>
      <w:tblGrid>
        <w:gridCol w:w="1250"/>
        <w:gridCol w:w="1500"/>
        <w:gridCol w:w="2160"/>
        <w:gridCol w:w="1130"/>
        <w:gridCol w:w="2326"/>
      </w:tblGrid>
      <w:tr>
        <w:trPr>
          <w:trHeight w:val="397" w:hRule="atLeast"/>
        </w:trPr>
        <w:tc>
          <w:tcPr>
            <w:tcW w:w="8366" w:type="dxa"/>
            <w:gridSpan w:val="5"/>
            <w:tcBorders/>
            <w:vAlign w:val="bottom"/>
          </w:tcPr>
          <w:p>
            <w:pPr>
              <w:pStyle w:val="Tabla"/>
              <w:numPr>
                <w:ilvl w:val="0"/>
                <w:numId w:val="4"/>
              </w:numPr>
              <w:spacing w:before="240" w:after="120"/>
              <w:rPr/>
            </w:pPr>
            <w:bookmarkStart w:id="64" w:name="__RefNumPara__4597_2756883213_Copia_1_Co"/>
            <w:bookmarkEnd w:id="64"/>
            <w:r>
              <w:rPr>
                <w:rStyle w:val="Fuentedeprrafopredeter"/>
                <w:rFonts w:ascii="Poppins" w:hAnsi="Poppins"/>
                <w:sz w:val="18"/>
              </w:rPr>
              <w:t>Estimación de parámetros y contrastes de significación aproximados en el ajuste d</w:t>
            </w:r>
            <w:r>
              <w:rPr>
                <w:rStyle w:val="Fuentedeprrafopredeter"/>
                <w:rFonts w:ascii="Poppins" w:hAnsi="Poppins"/>
                <w:sz w:val="18"/>
              </w:rPr>
              <w:t xml:space="preserve">el modelo de </w:t>
            </w:r>
            <w:r>
              <w:rPr>
                <w:rStyle w:val="Fuentedeprrafopredeter"/>
                <w:rFonts w:ascii="Poppins" w:hAnsi="Poppins"/>
                <w:sz w:val="18"/>
              </w:rPr>
              <w:t>altura (m) - diámetro (cm)</w:t>
            </w:r>
          </w:p>
        </w:tc>
      </w:tr>
      <w:tr>
        <w:trPr>
          <w:trHeight w:val="397" w:hRule="atLeast"/>
        </w:trPr>
        <w:tc>
          <w:tcPr>
            <w:tcW w:w="125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Parámetro</w:t>
            </w:r>
          </w:p>
        </w:tc>
        <w:tc>
          <w:tcPr>
            <w:tcW w:w="150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Estimación</w:t>
            </w:r>
          </w:p>
        </w:tc>
        <w:tc>
          <w:tcPr>
            <w:tcW w:w="216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Error estándar aprox.</w:t>
            </w:r>
          </w:p>
        </w:tc>
        <w:tc>
          <w:tcPr>
            <w:tcW w:w="113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t - valor</w:t>
            </w:r>
          </w:p>
        </w:tc>
        <w:tc>
          <w:tcPr>
            <w:tcW w:w="2326"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Prob (&gt;|t|) aprox.</w:t>
            </w:r>
          </w:p>
        </w:tc>
      </w:tr>
      <w:tr>
        <w:trPr>
          <w:trHeight w:val="397" w:hRule="atLeast"/>
        </w:trPr>
        <w:tc>
          <w:tcPr>
            <w:tcW w:w="1250" w:type="dxa"/>
            <w:tcBorders/>
            <w:vAlign w:val="center"/>
          </w:tcPr>
          <w:p>
            <w:pPr>
              <w:pStyle w:val="Ecuacin"/>
              <w:spacing w:before="240" w:after="240"/>
              <w:rPr/>
            </w:pPr>
            <w:r>
              <w:rPr>
                <w:rStyle w:val="Fuentedeprrafopredeter"/>
                <w:rFonts w:ascii="Poppins" w:hAnsi="Poppins"/>
                <w:b w:val="false"/>
                <w:i/>
                <w:iCs/>
                <w:caps w:val="false"/>
                <w:smallCaps w:val="false"/>
                <w:position w:val="0"/>
                <w:sz w:val="20"/>
                <w:sz w:val="20"/>
                <w:szCs w:val="20"/>
                <w:u w:val="none"/>
                <w:vertAlign w:val="baseline"/>
              </w:rPr>
              <w:t>β</w:t>
            </w:r>
            <w:r>
              <w:rPr>
                <w:rStyle w:val="Fuentedeprrafopredeter"/>
                <w:rFonts w:ascii="Poppins" w:hAnsi="Poppins"/>
                <w:b w:val="false"/>
                <w:i/>
                <w:iCs/>
                <w:caps w:val="false"/>
                <w:smallCaps w:val="false"/>
                <w:sz w:val="21"/>
                <w:szCs w:val="21"/>
                <w:u w:val="none"/>
                <w:vertAlign w:val="subscript"/>
              </w:rPr>
              <w:t>1</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r>
              <w:rPr>
                <w:rFonts w:ascii="Poppins" w:hAnsi="Poppins"/>
                <w:bCs w:val="false"/>
                <w:iCs w:val="false"/>
                <w:sz w:val="20"/>
                <w:szCs w:val="20"/>
              </w:rPr>
              <w:t>3</w:t>
            </w:r>
            <w:r>
              <w:rPr>
                <w:rFonts w:ascii="Poppins" w:hAnsi="Poppins"/>
                <w:bCs w:val="false"/>
                <w:iCs w:val="false"/>
                <w:sz w:val="20"/>
                <w:szCs w:val="20"/>
              </w:rPr>
              <w:t>.42568</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0</w:t>
            </w:r>
            <w:r>
              <w:rPr>
                <w:rFonts w:ascii="Poppins" w:hAnsi="Poppins"/>
                <w:bCs w:val="false"/>
                <w:iCs w:val="false"/>
                <w:sz w:val="20"/>
                <w:szCs w:val="20"/>
              </w:rPr>
              <w:t>.00328</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1</w:t>
            </w:r>
            <w:r>
              <w:rPr>
                <w:rFonts w:ascii="Poppins" w:hAnsi="Poppins"/>
                <w:bCs w:val="false"/>
                <w:iCs w:val="false"/>
                <w:sz w:val="20"/>
                <w:szCs w:val="20"/>
              </w:rPr>
              <w:t>044.6</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r>
        <w:trPr>
          <w:trHeight w:val="397" w:hRule="atLeast"/>
        </w:trPr>
        <w:tc>
          <w:tcPr>
            <w:tcW w:w="1250" w:type="dxa"/>
            <w:tcBorders/>
            <w:vAlign w:val="center"/>
          </w:tcPr>
          <w:p>
            <w:pPr>
              <w:pStyle w:val="Ecuacin"/>
              <w:spacing w:before="240" w:after="240"/>
              <w:rPr/>
            </w:pPr>
            <w:r>
              <w:rPr>
                <w:rStyle w:val="Fuentedeprrafopredeter"/>
                <w:rFonts w:ascii="Poppins" w:hAnsi="Poppins"/>
                <w:b w:val="false"/>
                <w:i/>
                <w:iCs/>
                <w:caps w:val="false"/>
                <w:smallCaps w:val="false"/>
                <w:position w:val="0"/>
                <w:sz w:val="20"/>
                <w:sz w:val="20"/>
                <w:szCs w:val="20"/>
                <w:u w:val="none"/>
                <w:vertAlign w:val="baseline"/>
              </w:rPr>
              <w:t>β</w:t>
            </w:r>
            <w:r>
              <w:rPr>
                <w:rStyle w:val="Fuentedeprrafopredeter"/>
                <w:rFonts w:ascii="Poppins" w:hAnsi="Poppins"/>
                <w:b w:val="false"/>
                <w:i/>
                <w:iCs/>
                <w:caps w:val="false"/>
                <w:smallCaps w:val="false"/>
                <w:sz w:val="21"/>
                <w:szCs w:val="21"/>
                <w:u w:val="none"/>
                <w:vertAlign w:val="subscript"/>
              </w:rPr>
              <w:t>2</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r>
              <w:rPr>
                <w:rFonts w:ascii="Poppins" w:hAnsi="Poppins"/>
                <w:bCs w:val="false"/>
                <w:iCs w:val="false"/>
                <w:sz w:val="20"/>
                <w:szCs w:val="20"/>
              </w:rPr>
              <w:t>-14.23484</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0</w:t>
            </w:r>
            <w:r>
              <w:rPr>
                <w:rFonts w:ascii="Poppins" w:hAnsi="Poppins"/>
                <w:bCs w:val="false"/>
                <w:iCs w:val="false"/>
                <w:sz w:val="20"/>
                <w:szCs w:val="20"/>
              </w:rPr>
              <w:t>.10080</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-141.2</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bl>
    <w:p>
      <w:pPr>
        <w:pStyle w:val="Normal"/>
        <w:rPr/>
      </w:pPr>
      <w:r>
        <w:rPr/>
      </w:r>
    </w:p>
    <w:tbl>
      <w:tblPr>
        <w:tblW w:w="8301" w:type="dxa"/>
        <w:jc w:val="start"/>
        <w:tblInd w:w="29" w:type="dxa"/>
        <w:tblLayout w:type="fixed"/>
        <w:tblCellMar>
          <w:top w:w="0" w:type="dxa"/>
          <w:start w:w="108" w:type="dxa"/>
          <w:bottom w:w="0" w:type="dxa"/>
          <w:end w:w="108" w:type="dxa"/>
        </w:tblCellMar>
      </w:tblPr>
      <w:tblGrid>
        <w:gridCol w:w="3280"/>
        <w:gridCol w:w="2670"/>
        <w:gridCol w:w="2351"/>
      </w:tblGrid>
      <w:tr>
        <w:trPr/>
        <w:tc>
          <w:tcPr>
            <w:tcW w:w="8301" w:type="dxa"/>
            <w:gridSpan w:val="3"/>
            <w:tcBorders>
              <w:top w:val="single" w:sz="4" w:space="0" w:color="000000"/>
              <w:bottom w:val="single" w:sz="4" w:space="0" w:color="000000"/>
            </w:tcBorders>
            <w:vAlign w:val="center"/>
          </w:tcPr>
          <w:p>
            <w:pPr>
              <w:pStyle w:val="Tabla"/>
              <w:numPr>
                <w:ilvl w:val="0"/>
                <w:numId w:val="4"/>
              </w:numPr>
              <w:spacing w:before="240" w:after="120"/>
              <w:rPr/>
            </w:pPr>
            <w:bookmarkStart w:id="65" w:name="__RefNumPara__11117_2756883213_Copia_1_1"/>
            <w:bookmarkEnd w:id="65"/>
            <w:r>
              <w:rPr/>
              <w:t>Estadísticos de bondad de ajuste de</w:t>
            </w:r>
            <w:r>
              <w:rPr/>
              <w:t xml:space="preserve">l modelo de </w:t>
            </w:r>
            <w:r>
              <w:rPr/>
              <w:t>altura (m) - diámetro (cm)</w:t>
            </w:r>
          </w:p>
        </w:tc>
      </w:tr>
      <w:tr>
        <w:trPr/>
        <w:tc>
          <w:tcPr>
            <w:tcW w:w="3280" w:type="dxa"/>
            <w:tcBorders>
              <w:bottom w:val="single" w:sz="4" w:space="0" w:color="000000"/>
            </w:tcBorders>
          </w:tcPr>
          <w:p>
            <w:pPr>
              <w:pStyle w:val="Normal"/>
              <w:spacing w:before="36" w:after="36"/>
              <w:jc w:val="center"/>
              <w:rPr/>
            </w:pPr>
            <w:r>
              <w:rPr>
                <w:rStyle w:val="Fuentedeprrafopredeter"/>
                <w:rFonts w:eastAsia="Times New Roman" w:cs="Poppins" w:ascii="Poppins" w:hAnsi="Poppins"/>
                <w:iCs/>
                <w:sz w:val="18"/>
                <w:szCs w:val="18"/>
                <w:lang w:eastAsia="es-ES"/>
              </w:rPr>
              <w:t>REMC</w:t>
            </w:r>
          </w:p>
        </w:tc>
        <w:tc>
          <w:tcPr>
            <w:tcW w:w="267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Cs/>
                <w:sz w:val="18"/>
                <w:szCs w:val="18"/>
                <w:lang w:eastAsia="es-ES"/>
              </w:rPr>
              <w:t>REMC (%)</w:t>
            </w:r>
          </w:p>
        </w:tc>
        <w:tc>
          <w:tcPr>
            <w:tcW w:w="2351"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
                <w:iCs/>
                <w:sz w:val="18"/>
                <w:szCs w:val="18"/>
                <w:lang w:eastAsia="es-ES"/>
              </w:rPr>
              <w:t>R</w:t>
            </w:r>
            <w:r>
              <w:rPr>
                <w:rStyle w:val="Fuentedeprrafopredeter"/>
                <w:rFonts w:eastAsia="Times New Roman" w:cs="Poppins" w:ascii="Poppins" w:hAnsi="Poppins"/>
                <w:position w:val="6"/>
                <w:sz w:val="11"/>
                <w:sz w:val="18"/>
                <w:szCs w:val="18"/>
                <w:lang w:eastAsia="es-ES"/>
              </w:rPr>
              <w:t>2</w:t>
            </w:r>
          </w:p>
        </w:tc>
      </w:tr>
      <w:tr>
        <w:trPr/>
        <w:tc>
          <w:tcPr>
            <w:tcW w:w="3280" w:type="dxa"/>
            <w:tcBorders>
              <w:bottom w:val="single" w:sz="4" w:space="0" w:color="000000"/>
            </w:tcBorders>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4.</w:t>
            </w:r>
            <w:r>
              <w:rPr>
                <w:rStyle w:val="Fuentedeprrafopredeter"/>
                <w:rFonts w:eastAsia="Times New Roman" w:cs="Poppins" w:ascii="Poppins" w:hAnsi="Poppins"/>
                <w:sz w:val="18"/>
                <w:szCs w:val="18"/>
                <w:lang w:val="pt-BR" w:eastAsia="es-ES"/>
              </w:rPr>
              <w:t>1</w:t>
            </w:r>
            <w:r>
              <w:rPr>
                <w:rStyle w:val="Fuentedeprrafopredeter"/>
                <w:rFonts w:eastAsia="Times New Roman" w:cs="Poppins" w:ascii="Poppins" w:hAnsi="Poppins"/>
                <w:sz w:val="18"/>
                <w:szCs w:val="18"/>
                <w:lang w:val="pt-BR" w:eastAsia="es-ES"/>
              </w:rPr>
              <w:t>44</w:t>
            </w:r>
          </w:p>
        </w:tc>
        <w:tc>
          <w:tcPr>
            <w:tcW w:w="2670" w:type="dxa"/>
            <w:tcBorders>
              <w:bottom w:val="single" w:sz="4" w:space="0" w:color="000000"/>
            </w:tcBorders>
            <w:vAlign w:val="center"/>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2</w:t>
            </w:r>
            <w:r>
              <w:rPr>
                <w:rStyle w:val="Fuentedeprrafopredeter"/>
                <w:rFonts w:eastAsia="Times New Roman" w:cs="Poppins" w:ascii="Poppins" w:hAnsi="Poppins"/>
                <w:sz w:val="18"/>
                <w:szCs w:val="18"/>
                <w:lang w:val="pt-BR" w:eastAsia="es-ES"/>
              </w:rPr>
              <w:t>0</w:t>
            </w:r>
            <w:r>
              <w:rPr>
                <w:rStyle w:val="Fuentedeprrafopredeter"/>
                <w:rFonts w:eastAsia="Times New Roman" w:cs="Poppins" w:ascii="Poppins" w:hAnsi="Poppins"/>
                <w:sz w:val="18"/>
                <w:szCs w:val="18"/>
                <w:lang w:val="pt-BR" w:eastAsia="es-ES"/>
              </w:rPr>
              <w:t>.</w:t>
            </w:r>
            <w:r>
              <w:rPr>
                <w:rStyle w:val="Fuentedeprrafopredeter"/>
                <w:rFonts w:eastAsia="Times New Roman" w:cs="Poppins" w:ascii="Poppins" w:hAnsi="Poppins"/>
                <w:sz w:val="18"/>
                <w:szCs w:val="18"/>
                <w:lang w:val="pt-BR" w:eastAsia="es-ES"/>
              </w:rPr>
              <w:t>764</w:t>
            </w:r>
          </w:p>
        </w:tc>
        <w:tc>
          <w:tcPr>
            <w:tcW w:w="2351" w:type="dxa"/>
            <w:tcBorders>
              <w:bottom w:val="single" w:sz="4" w:space="0" w:color="000000"/>
            </w:tcBorders>
            <w:vAlign w:val="bottom"/>
          </w:tcPr>
          <w:p>
            <w:pPr>
              <w:pStyle w:val="Normal"/>
              <w:tabs>
                <w:tab w:val="clear" w:pos="709"/>
                <w:tab w:val="left" w:pos="237" w:leader="none"/>
              </w:tabs>
              <w:spacing w:before="24" w:after="24"/>
              <w:jc w:val="center"/>
              <w:rPr/>
            </w:pPr>
            <w:r>
              <w:rPr>
                <w:rStyle w:val="Fuentedeprrafopredeter"/>
                <w:rFonts w:eastAsia="Times New Roman" w:cs="Poppins" w:ascii="Poppins" w:hAnsi="Poppins"/>
                <w:sz w:val="18"/>
                <w:szCs w:val="18"/>
                <w:lang w:val="pt-BR" w:eastAsia="es-ES"/>
              </w:rPr>
              <w:t>54</w:t>
            </w:r>
            <w:r>
              <w:rPr>
                <w:rStyle w:val="Fuentedeprrafopredeter"/>
                <w:rFonts w:eastAsia="Times New Roman" w:cs="Poppins" w:ascii="Poppins" w:hAnsi="Poppins"/>
                <w:sz w:val="18"/>
                <w:szCs w:val="18"/>
                <w:lang w:val="pt-BR" w:eastAsia="es-ES"/>
              </w:rPr>
              <w:t>.</w:t>
            </w:r>
            <w:r>
              <w:rPr>
                <w:rStyle w:val="Fuentedeprrafopredeter"/>
                <w:rFonts w:eastAsia="Times New Roman" w:cs="Poppins" w:ascii="Poppins" w:hAnsi="Poppins"/>
                <w:sz w:val="18"/>
                <w:szCs w:val="18"/>
                <w:lang w:val="pt-BR" w:eastAsia="es-ES"/>
              </w:rPr>
              <w:t>14</w:t>
            </w:r>
          </w:p>
        </w:tc>
      </w:tr>
    </w:tbl>
    <w:p>
      <w:pPr>
        <w:pStyle w:val="Normal"/>
        <w:rPr/>
      </w:pPr>
      <w:r>
        <w:rPr/>
      </w:r>
    </w:p>
    <w:p>
      <w:pPr>
        <w:pStyle w:val="Normal"/>
        <w:rPr/>
      </w:pPr>
      <w:r>
        <w:rPr/>
        <w:t xml:space="preserve">- </w:t>
      </w:r>
      <w:r>
        <w:rPr/>
        <w:t>Tarifa de volumen:</w:t>
      </w:r>
      <w:r>
        <w:rPr/>
        <w:t xml:space="preserve"> </w:t>
      </w:r>
      <w:r>
        <w:rPr/>
        <w:t>La ecuación de volumen ajustada tiene la forma</w:t>
      </w:r>
    </w:p>
    <w:p>
      <w:pPr>
        <w:pStyle w:val="Ecuacin"/>
        <w:rPr/>
      </w:pPr>
      <w:r>
        <w:rPr>
          <w:rFonts w:ascii="Poppins" w:hAnsi="Poppins"/>
          <w:b w:val="false"/>
          <w:i w:val="false"/>
          <w:caps w:val="false"/>
          <w:smallCaps w:val="false"/>
          <w:position w:val="0"/>
          <w:sz w:val="22"/>
          <w:u w:val="none"/>
          <w:vertAlign w:val="baseline"/>
        </w:rPr>
        <w:tab/>
      </w:r>
      <w:r>
        <w:rPr>
          <w:rFonts w:ascii="Poppins" w:hAnsi="Poppins"/>
          <w:b w:val="false"/>
          <w:i/>
          <w:iCs/>
          <w:caps w:val="false"/>
          <w:smallCaps w:val="false"/>
          <w:position w:val="0"/>
          <w:sz w:val="21"/>
          <w:sz w:val="21"/>
          <w:szCs w:val="21"/>
          <w:u w:val="none"/>
          <w:vertAlign w:val="baseline"/>
        </w:rPr>
        <w:t>V</w:t>
      </w:r>
      <w:r>
        <w:rPr>
          <w:rFonts w:ascii="Poppins" w:hAnsi="Poppins"/>
          <w:b w:val="false"/>
          <w:i/>
          <w:iCs/>
          <w:caps w:val="false"/>
          <w:smallCaps w:val="false"/>
          <w:sz w:val="21"/>
          <w:szCs w:val="21"/>
          <w:u w:val="none"/>
          <w:vertAlign w:val="subscript"/>
        </w:rPr>
        <w:t>cc</w:t>
      </w:r>
      <w:r>
        <w:rPr>
          <w:rFonts w:ascii="Poppins" w:hAnsi="Poppins"/>
          <w:b w:val="false"/>
          <w:i/>
          <w:iCs/>
          <w:caps w:val="false"/>
          <w:smallCaps w:val="false"/>
          <w:position w:val="0"/>
          <w:sz w:val="21"/>
          <w:sz w:val="21"/>
          <w:szCs w:val="21"/>
          <w:u w:val="none"/>
          <w:vertAlign w:val="baseline"/>
        </w:rPr>
        <w:t xml:space="preserve"> = </w:t>
      </w:r>
      <w:r>
        <w:rPr>
          <w:rFonts w:ascii="Poppins" w:hAnsi="Poppins"/>
          <w:b w:val="false"/>
          <w:i/>
          <w:iCs/>
          <w:caps w:val="false"/>
          <w:smallCaps w:val="false"/>
          <w:position w:val="0"/>
          <w:sz w:val="21"/>
          <w:sz w:val="21"/>
          <w:szCs w:val="21"/>
          <w:u w:val="none"/>
          <w:vertAlign w:val="baseline"/>
        </w:rPr>
        <w:t xml:space="preserve">Int + </w:t>
      </w:r>
      <w:r>
        <w:rPr>
          <w:rStyle w:val="Fuentedeprrafopredeter"/>
          <w:rFonts w:ascii="Poppins" w:hAnsi="Poppins"/>
          <w:b w:val="false"/>
          <w:i/>
          <w:iCs/>
          <w:caps w:val="false"/>
          <w:smallCaps w:val="false"/>
          <w:position w:val="0"/>
          <w:sz w:val="20"/>
          <w:sz w:val="20"/>
          <w:szCs w:val="20"/>
          <w:u w:val="none"/>
          <w:vertAlign w:val="baseline"/>
        </w:rPr>
        <w:t>β</w:t>
      </w:r>
      <w:r>
        <w:rPr>
          <w:rFonts w:ascii="Poppins" w:hAnsi="Poppins"/>
          <w:b w:val="false"/>
          <w:i/>
          <w:iCs/>
          <w:caps w:val="false"/>
          <w:smallCaps w:val="false"/>
          <w:sz w:val="21"/>
          <w:szCs w:val="21"/>
          <w:u w:val="none"/>
          <w:vertAlign w:val="subscript"/>
        </w:rPr>
        <w:t xml:space="preserve">1  </w:t>
      </w:r>
      <w:r>
        <w:rPr>
          <w:rFonts w:ascii="Poppins" w:hAnsi="Poppins"/>
          <w:b w:val="false"/>
          <w:i/>
          <w:iCs/>
          <w:caps w:val="false"/>
          <w:smallCaps w:val="false"/>
          <w:position w:val="0"/>
          <w:sz w:val="24"/>
          <w:sz w:val="24"/>
          <w:szCs w:val="24"/>
          <w:u w:val="none"/>
          <w:vertAlign w:val="baseline"/>
        </w:rPr>
        <w:t xml:space="preserve">Dn+ </w:t>
      </w:r>
      <w:r>
        <w:rPr>
          <w:rStyle w:val="Fuentedeprrafopredeter"/>
          <w:rFonts w:ascii="Poppins" w:hAnsi="Poppins"/>
          <w:b w:val="false"/>
          <w:i/>
          <w:iCs/>
          <w:caps w:val="false"/>
          <w:smallCaps w:val="false"/>
          <w:position w:val="0"/>
          <w:sz w:val="20"/>
          <w:sz w:val="20"/>
          <w:szCs w:val="20"/>
          <w:u w:val="none"/>
          <w:vertAlign w:val="baseline"/>
        </w:rPr>
        <w:t>β</w:t>
      </w:r>
      <w:r>
        <w:rPr>
          <w:rFonts w:ascii="Poppins" w:hAnsi="Poppins"/>
          <w:b w:val="false"/>
          <w:i/>
          <w:iCs/>
          <w:caps w:val="false"/>
          <w:smallCaps w:val="false"/>
          <w:sz w:val="21"/>
          <w:szCs w:val="21"/>
          <w:u w:val="none"/>
          <w:vertAlign w:val="subscript"/>
        </w:rPr>
        <w:t xml:space="preserve">2  </w:t>
      </w:r>
      <w:r>
        <w:rPr>
          <w:rFonts w:ascii="Poppins" w:hAnsi="Poppins"/>
          <w:b w:val="false"/>
          <w:i/>
          <w:iCs/>
          <w:caps w:val="false"/>
          <w:smallCaps w:val="false"/>
          <w:position w:val="0"/>
          <w:sz w:val="24"/>
          <w:sz w:val="24"/>
          <w:szCs w:val="24"/>
          <w:u w:val="none"/>
          <w:vertAlign w:val="baseline"/>
        </w:rPr>
        <w:t>Dn</w:t>
      </w:r>
      <w:r>
        <w:rPr>
          <w:rFonts w:ascii="Poppins" w:hAnsi="Poppins"/>
          <w:b w:val="false"/>
          <w:i/>
          <w:iCs/>
          <w:caps w:val="false"/>
          <w:smallCaps w:val="false"/>
          <w:sz w:val="24"/>
          <w:szCs w:val="24"/>
          <w:u w:val="none"/>
          <w:vertAlign w:val="superscript"/>
        </w:rPr>
        <w:t>2</w:t>
      </w:r>
      <w:r>
        <w:rPr>
          <w:rFonts w:ascii="Poppins" w:hAnsi="Poppins"/>
          <w:b w:val="false"/>
          <w:i w:val="false"/>
          <w:iCs/>
          <w:caps w:val="false"/>
          <w:smallCaps w:val="false"/>
          <w:position w:val="0"/>
          <w:sz w:val="24"/>
          <w:sz w:val="24"/>
          <w:szCs w:val="24"/>
          <w:u w:val="none"/>
          <w:vertAlign w:val="baseline"/>
        </w:rPr>
        <w:t xml:space="preserve">+ </w:t>
      </w:r>
      <w:r>
        <w:rPr>
          <w:rFonts w:ascii="Poppins" w:hAnsi="Poppins"/>
          <w:b w:val="false"/>
          <w:i/>
          <w:iCs/>
          <w:caps w:val="false"/>
          <w:smallCaps w:val="false"/>
          <w:position w:val="0"/>
          <w:sz w:val="24"/>
          <w:sz w:val="24"/>
          <w:szCs w:val="24"/>
          <w:u w:val="none"/>
          <w:vertAlign w:val="baseline"/>
        </w:rPr>
        <w:t>ε</w:t>
      </w:r>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2"/>
          <w:u w:val="none"/>
          <w:vertAlign w:val="baseline"/>
        </w:rPr>
        <w:t>(</w:t>
      </w:r>
      <w:r>
        <w:rPr>
          <w:rFonts w:ascii="Poppins" w:hAnsi="Poppins"/>
          <w:b w:val="false"/>
          <w:i w:val="false"/>
          <w:caps w:val="false"/>
          <w:smallCaps w:val="false"/>
          <w:position w:val="0"/>
          <w:sz w:val="22"/>
          <w:u w:val="none"/>
          <w:vertAlign w:val="baseline"/>
        </w:rPr>
        <w:fldChar w:fldCharType="begin"/>
      </w:r>
      <w:r>
        <w:rPr>
          <w:smallCaps w:val="false"/>
          <w:caps w:val="false"/>
          <w:vertAlign w:val="baseline"/>
          <w:position w:val="0"/>
          <w:sz w:val="22"/>
          <w:i w:val="false"/>
          <w:u w:val="none"/>
          <w:b w:val="false"/>
          <w:rFonts w:ascii="Poppins" w:hAnsi="Poppins"/>
        </w:rPr>
        <w:instrText xml:space="preserve"> SEQ ecuaciones \* ARABIC </w:instrText>
      </w:r>
      <w:r>
        <w:rPr>
          <w:smallCaps w:val="false"/>
          <w:caps w:val="false"/>
          <w:vertAlign w:val="baseline"/>
          <w:position w:val="0"/>
          <w:sz w:val="22"/>
          <w:i w:val="false"/>
          <w:u w:val="none"/>
          <w:b w:val="false"/>
          <w:rFonts w:ascii="Poppins" w:hAnsi="Poppins"/>
        </w:rPr>
        <w:fldChar w:fldCharType="separate"/>
      </w:r>
      <w:r>
        <w:rPr>
          <w:smallCaps w:val="false"/>
          <w:caps w:val="false"/>
          <w:vertAlign w:val="baseline"/>
          <w:position w:val="0"/>
          <w:sz w:val="22"/>
          <w:i w:val="false"/>
          <w:u w:val="none"/>
          <w:b w:val="false"/>
          <w:rFonts w:ascii="Poppins" w:hAnsi="Poppins"/>
        </w:rPr>
        <w:t>3.11</w:t>
      </w:r>
      <w:r>
        <w:rPr>
          <w:smallCaps w:val="false"/>
          <w:caps w:val="false"/>
          <w:vertAlign w:val="baseline"/>
          <w:position w:val="0"/>
          <w:sz w:val="22"/>
          <w:i w:val="false"/>
          <w:u w:val="none"/>
          <w:b w:val="false"/>
          <w:rFonts w:ascii="Poppins" w:hAnsi="Poppins"/>
        </w:rPr>
        <w:fldChar w:fldCharType="end"/>
      </w:r>
      <w:r>
        <w:rPr>
          <w:rFonts w:ascii="Poppins" w:hAnsi="Poppins"/>
          <w:b w:val="false"/>
          <w:i w:val="false"/>
          <w:caps w:val="false"/>
          <w:smallCaps w:val="false"/>
          <w:position w:val="0"/>
          <w:sz w:val="22"/>
          <w:u w:val="none"/>
          <w:vertAlign w:val="baseline"/>
        </w:rPr>
        <w:t>)</w:t>
      </w:r>
    </w:p>
    <w:p>
      <w:pPr>
        <w:pStyle w:val="Normal"/>
        <w:rPr/>
      </w:pPr>
      <w:r>
        <w:rPr/>
        <w:t xml:space="preserve">donde Vcc es el Volumen con corteza (dm³) calculado mediante la ecuación correspondiente del IFN4 a partir de Dn y Ht. Los parámetros de la ecuación y los estadísticos de ajuste se recogen en las tablas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__RefNumPara__4597_2756883213_Copia_1_C1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11</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y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__RefNumPara__11117_2756883213_Copia_1_2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12</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w:t>
      </w:r>
    </w:p>
    <w:p>
      <w:pPr>
        <w:pStyle w:val="Normal"/>
        <w:jc w:val="both"/>
        <w:rPr/>
      </w:pPr>
      <w:r>
        <w:rPr/>
      </w:r>
    </w:p>
    <w:tbl>
      <w:tblPr>
        <w:tblW w:w="8366" w:type="dxa"/>
        <w:jc w:val="center"/>
        <w:tblInd w:w="0" w:type="dxa"/>
        <w:tblLayout w:type="fixed"/>
        <w:tblCellMar>
          <w:top w:w="0" w:type="dxa"/>
          <w:start w:w="30" w:type="dxa"/>
          <w:bottom w:w="0" w:type="dxa"/>
          <w:end w:w="30" w:type="dxa"/>
        </w:tblCellMar>
      </w:tblPr>
      <w:tblGrid>
        <w:gridCol w:w="1250"/>
        <w:gridCol w:w="1500"/>
        <w:gridCol w:w="2160"/>
        <w:gridCol w:w="1130"/>
        <w:gridCol w:w="2326"/>
      </w:tblGrid>
      <w:tr>
        <w:trPr>
          <w:trHeight w:val="397" w:hRule="atLeast"/>
        </w:trPr>
        <w:tc>
          <w:tcPr>
            <w:tcW w:w="8366" w:type="dxa"/>
            <w:gridSpan w:val="5"/>
            <w:tcBorders/>
            <w:vAlign w:val="bottom"/>
          </w:tcPr>
          <w:p>
            <w:pPr>
              <w:pStyle w:val="Tabla"/>
              <w:numPr>
                <w:ilvl w:val="0"/>
                <w:numId w:val="4"/>
              </w:numPr>
              <w:spacing w:before="240" w:after="120"/>
              <w:rPr/>
            </w:pPr>
            <w:bookmarkStart w:id="66" w:name="__RefNumPara__4597_2756883213_Copia_1_C1"/>
            <w:bookmarkEnd w:id="66"/>
            <w:r>
              <w:rPr>
                <w:rStyle w:val="Fuentedeprrafopredeter"/>
                <w:rFonts w:ascii="Poppins" w:hAnsi="Poppins"/>
                <w:sz w:val="18"/>
              </w:rPr>
              <w:t>Estimación de parámetros y contrastes de significación aproximados en el ajuste d</w:t>
            </w:r>
            <w:r>
              <w:rPr>
                <w:rStyle w:val="Fuentedeprrafopredeter"/>
                <w:rFonts w:ascii="Poppins" w:hAnsi="Poppins"/>
                <w:sz w:val="18"/>
              </w:rPr>
              <w:t xml:space="preserve">el modelo de </w:t>
            </w:r>
            <w:r>
              <w:rPr>
                <w:rStyle w:val="Fuentedeprrafopredeter"/>
                <w:rFonts w:ascii="Poppins" w:hAnsi="Poppins"/>
                <w:sz w:val="18"/>
              </w:rPr>
              <w:t>volumen con corteza (dm³) – diámetro (mm)</w:t>
            </w:r>
          </w:p>
        </w:tc>
      </w:tr>
      <w:tr>
        <w:trPr>
          <w:trHeight w:val="397" w:hRule="atLeast"/>
        </w:trPr>
        <w:tc>
          <w:tcPr>
            <w:tcW w:w="125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Parámetro</w:t>
            </w:r>
          </w:p>
        </w:tc>
        <w:tc>
          <w:tcPr>
            <w:tcW w:w="150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Estimación</w:t>
            </w:r>
          </w:p>
        </w:tc>
        <w:tc>
          <w:tcPr>
            <w:tcW w:w="216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Error estándar aprox.</w:t>
            </w:r>
          </w:p>
        </w:tc>
        <w:tc>
          <w:tcPr>
            <w:tcW w:w="113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t - valor</w:t>
            </w:r>
          </w:p>
        </w:tc>
        <w:tc>
          <w:tcPr>
            <w:tcW w:w="2326"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Prob (&gt;|t|) aprox.</w:t>
            </w:r>
          </w:p>
        </w:tc>
      </w:tr>
      <w:tr>
        <w:trPr>
          <w:trHeight w:val="397" w:hRule="atLeast"/>
        </w:trPr>
        <w:tc>
          <w:tcPr>
            <w:tcW w:w="1250" w:type="dxa"/>
            <w:tcBorders/>
            <w:vAlign w:val="center"/>
          </w:tcPr>
          <w:p>
            <w:pPr>
              <w:pStyle w:val="Ecuacin"/>
              <w:spacing w:before="240" w:after="240"/>
              <w:rPr>
                <w:rFonts w:ascii="Poppins" w:hAnsi="Poppins"/>
              </w:rPr>
            </w:pPr>
            <w:r>
              <w:rPr>
                <w:rFonts w:ascii="Poppins" w:hAnsi="Poppins"/>
              </w:rPr>
              <w:t>Int</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67" w:name="rstudio_console_output_Copia_18"/>
            <w:bookmarkEnd w:id="67"/>
            <w:r>
              <w:rPr>
                <w:rFonts w:ascii="Poppins" w:hAnsi="Poppins"/>
                <w:bCs w:val="false"/>
                <w:iCs w:val="false"/>
                <w:sz w:val="20"/>
                <w:szCs w:val="20"/>
              </w:rPr>
              <w:t>1.003e+02</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68" w:name="rstudio_console_output_Copia_21"/>
            <w:bookmarkEnd w:id="68"/>
            <w:r>
              <w:rPr>
                <w:rFonts w:ascii="Poppins" w:hAnsi="Poppins"/>
                <w:bCs w:val="false"/>
                <w:iCs w:val="false"/>
                <w:sz w:val="20"/>
                <w:szCs w:val="20"/>
              </w:rPr>
              <w:t>6.099e+00</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69" w:name="rstudio_console_output_Copia_24"/>
            <w:bookmarkEnd w:id="69"/>
            <w:r>
              <w:rPr>
                <w:rFonts w:ascii="Poppins" w:hAnsi="Poppins"/>
                <w:bCs w:val="false"/>
                <w:iCs w:val="false"/>
                <w:sz w:val="20"/>
                <w:szCs w:val="20"/>
              </w:rPr>
              <w:t>16.45</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r>
        <w:trPr>
          <w:trHeight w:val="397" w:hRule="atLeast"/>
        </w:trPr>
        <w:tc>
          <w:tcPr>
            <w:tcW w:w="1250" w:type="dxa"/>
            <w:tcBorders/>
            <w:vAlign w:val="center"/>
          </w:tcPr>
          <w:p>
            <w:pPr>
              <w:pStyle w:val="Ecuacin"/>
              <w:spacing w:before="240" w:after="240"/>
              <w:rPr/>
            </w:pPr>
            <w:r>
              <w:rPr>
                <w:rStyle w:val="Fuentedeprrafopredeter"/>
                <w:rFonts w:ascii="Poppins" w:hAnsi="Poppins"/>
                <w:b w:val="false"/>
                <w:i/>
                <w:iCs/>
                <w:caps w:val="false"/>
                <w:smallCaps w:val="false"/>
                <w:position w:val="0"/>
                <w:sz w:val="20"/>
                <w:sz w:val="20"/>
                <w:szCs w:val="20"/>
                <w:u w:val="none"/>
                <w:vertAlign w:val="baseline"/>
              </w:rPr>
              <w:t>β</w:t>
            </w:r>
            <w:r>
              <w:rPr>
                <w:rStyle w:val="Fuentedeprrafopredeter"/>
                <w:rFonts w:ascii="Poppins" w:hAnsi="Poppins"/>
                <w:b w:val="false"/>
                <w:i/>
                <w:iCs/>
                <w:caps w:val="false"/>
                <w:smallCaps w:val="false"/>
                <w:sz w:val="21"/>
                <w:szCs w:val="21"/>
                <w:u w:val="none"/>
                <w:vertAlign w:val="subscript"/>
              </w:rPr>
              <w:t>1</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70" w:name="rstudio_console_output_Copia_19"/>
            <w:bookmarkEnd w:id="70"/>
            <w:r>
              <w:rPr>
                <w:rFonts w:ascii="Poppins" w:hAnsi="Poppins"/>
                <w:bCs w:val="false"/>
                <w:iCs w:val="false"/>
                <w:sz w:val="20"/>
                <w:szCs w:val="20"/>
              </w:rPr>
              <w:t>-9.745e-01</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71" w:name="rstudio_console_output_Copia_22"/>
            <w:bookmarkEnd w:id="71"/>
            <w:r>
              <w:rPr>
                <w:rFonts w:ascii="Poppins" w:hAnsi="Poppins"/>
                <w:bCs w:val="false"/>
                <w:iCs w:val="false"/>
                <w:sz w:val="20"/>
                <w:szCs w:val="20"/>
              </w:rPr>
              <w:t>3.114e-02</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72" w:name="rstudio_console_output_Copia_25"/>
            <w:bookmarkEnd w:id="72"/>
            <w:r>
              <w:rPr>
                <w:rFonts w:ascii="Poppins" w:hAnsi="Poppins"/>
                <w:bCs w:val="false"/>
                <w:iCs w:val="false"/>
                <w:sz w:val="20"/>
                <w:szCs w:val="20"/>
              </w:rPr>
              <w:t>-31.30</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r>
        <w:trPr>
          <w:trHeight w:val="397" w:hRule="atLeast"/>
        </w:trPr>
        <w:tc>
          <w:tcPr>
            <w:tcW w:w="1250" w:type="dxa"/>
            <w:tcBorders/>
            <w:vAlign w:val="center"/>
          </w:tcPr>
          <w:p>
            <w:pPr>
              <w:pStyle w:val="Ecuacin"/>
              <w:spacing w:before="240" w:after="240"/>
              <w:rPr/>
            </w:pPr>
            <w:r>
              <w:rPr>
                <w:rStyle w:val="Fuentedeprrafopredeter"/>
                <w:rFonts w:ascii="Poppins" w:hAnsi="Poppins"/>
                <w:b w:val="false"/>
                <w:i/>
                <w:iCs/>
                <w:caps w:val="false"/>
                <w:smallCaps w:val="false"/>
                <w:position w:val="0"/>
                <w:sz w:val="20"/>
                <w:sz w:val="20"/>
                <w:szCs w:val="20"/>
                <w:u w:val="none"/>
                <w:vertAlign w:val="baseline"/>
              </w:rPr>
              <w:t>β</w:t>
            </w:r>
            <w:r>
              <w:rPr>
                <w:rStyle w:val="Fuentedeprrafopredeter"/>
                <w:rFonts w:ascii="Poppins" w:hAnsi="Poppins"/>
                <w:b w:val="false"/>
                <w:i/>
                <w:iCs/>
                <w:caps w:val="false"/>
                <w:smallCaps w:val="false"/>
                <w:sz w:val="21"/>
                <w:szCs w:val="21"/>
                <w:u w:val="none"/>
                <w:vertAlign w:val="subscript"/>
              </w:rPr>
              <w:t>2</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73" w:name="rstudio_console_output_Copia_20"/>
            <w:bookmarkEnd w:id="73"/>
            <w:r>
              <w:rPr>
                <w:rFonts w:ascii="Poppins" w:hAnsi="Poppins"/>
                <w:bCs w:val="false"/>
                <w:iCs w:val="false"/>
                <w:sz w:val="20"/>
                <w:szCs w:val="20"/>
              </w:rPr>
              <w:t>8.005e-03</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74" w:name="rstudio_console_output_Copia_23"/>
            <w:bookmarkEnd w:id="74"/>
            <w:r>
              <w:rPr>
                <w:rFonts w:ascii="Poppins" w:hAnsi="Poppins"/>
                <w:bCs w:val="false"/>
                <w:iCs w:val="false"/>
                <w:sz w:val="20"/>
                <w:szCs w:val="20"/>
              </w:rPr>
              <w:t>3.617e-05</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75" w:name="rstudio_console_output_Copia_26"/>
            <w:bookmarkEnd w:id="75"/>
            <w:r>
              <w:rPr>
                <w:rFonts w:ascii="Poppins" w:hAnsi="Poppins"/>
                <w:bCs w:val="false"/>
                <w:iCs w:val="false"/>
                <w:sz w:val="20"/>
                <w:szCs w:val="20"/>
              </w:rPr>
              <w:t>221.33</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bl>
    <w:p>
      <w:pPr>
        <w:pStyle w:val="Normal"/>
        <w:jc w:val="both"/>
        <w:rPr/>
      </w:pPr>
      <w:r>
        <w:rPr/>
      </w:r>
    </w:p>
    <w:p>
      <w:pPr>
        <w:pStyle w:val="Normal"/>
        <w:jc w:val="both"/>
        <w:rPr/>
      </w:pPr>
      <w:r>
        <w:rPr/>
      </w:r>
    </w:p>
    <w:tbl>
      <w:tblPr>
        <w:tblW w:w="8301" w:type="dxa"/>
        <w:jc w:val="start"/>
        <w:tblInd w:w="29" w:type="dxa"/>
        <w:tblLayout w:type="fixed"/>
        <w:tblCellMar>
          <w:top w:w="0" w:type="dxa"/>
          <w:start w:w="108" w:type="dxa"/>
          <w:bottom w:w="0" w:type="dxa"/>
          <w:end w:w="108" w:type="dxa"/>
        </w:tblCellMar>
      </w:tblPr>
      <w:tblGrid>
        <w:gridCol w:w="3280"/>
        <w:gridCol w:w="2670"/>
        <w:gridCol w:w="2351"/>
      </w:tblGrid>
      <w:tr>
        <w:trPr/>
        <w:tc>
          <w:tcPr>
            <w:tcW w:w="8301" w:type="dxa"/>
            <w:gridSpan w:val="3"/>
            <w:tcBorders>
              <w:top w:val="single" w:sz="4" w:space="0" w:color="000000"/>
              <w:bottom w:val="single" w:sz="4" w:space="0" w:color="000000"/>
            </w:tcBorders>
            <w:vAlign w:val="center"/>
          </w:tcPr>
          <w:p>
            <w:pPr>
              <w:pStyle w:val="Tabla"/>
              <w:numPr>
                <w:ilvl w:val="0"/>
                <w:numId w:val="4"/>
              </w:numPr>
              <w:spacing w:before="240" w:after="120"/>
              <w:rPr/>
            </w:pPr>
            <w:bookmarkStart w:id="76" w:name="__RefNumPara__11117_2756883213_Copia_1_2"/>
            <w:bookmarkEnd w:id="76"/>
            <w:r>
              <w:rPr/>
              <w:t>Estadísticos de bondad de ajuste de</w:t>
            </w:r>
            <w:r>
              <w:rPr/>
              <w:t xml:space="preserve">l modelo </w:t>
            </w:r>
            <w:r>
              <w:rPr>
                <w:rStyle w:val="Fuentedeprrafopredeter"/>
                <w:rFonts w:ascii="Poppins" w:hAnsi="Poppins"/>
                <w:sz w:val="18"/>
              </w:rPr>
              <w:t>volumen con corteza (dm³) – diámetro (mm)</w:t>
            </w:r>
          </w:p>
        </w:tc>
      </w:tr>
      <w:tr>
        <w:trPr/>
        <w:tc>
          <w:tcPr>
            <w:tcW w:w="3280" w:type="dxa"/>
            <w:tcBorders>
              <w:bottom w:val="single" w:sz="4" w:space="0" w:color="000000"/>
            </w:tcBorders>
          </w:tcPr>
          <w:p>
            <w:pPr>
              <w:pStyle w:val="Normal"/>
              <w:spacing w:before="36" w:after="36"/>
              <w:jc w:val="center"/>
              <w:rPr/>
            </w:pPr>
            <w:r>
              <w:rPr>
                <w:rStyle w:val="Fuentedeprrafopredeter"/>
                <w:rFonts w:eastAsia="Times New Roman" w:cs="Poppins" w:ascii="Poppins" w:hAnsi="Poppins"/>
                <w:iCs/>
                <w:sz w:val="18"/>
                <w:szCs w:val="18"/>
                <w:lang w:eastAsia="es-ES"/>
              </w:rPr>
              <w:t>REMC</w:t>
            </w:r>
          </w:p>
        </w:tc>
        <w:tc>
          <w:tcPr>
            <w:tcW w:w="267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Cs/>
                <w:sz w:val="18"/>
                <w:szCs w:val="18"/>
                <w:lang w:eastAsia="es-ES"/>
              </w:rPr>
              <w:t>REMC (%)</w:t>
            </w:r>
          </w:p>
        </w:tc>
        <w:tc>
          <w:tcPr>
            <w:tcW w:w="2351"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
                <w:iCs/>
                <w:sz w:val="18"/>
                <w:szCs w:val="18"/>
                <w:lang w:eastAsia="es-ES"/>
              </w:rPr>
              <w:t>R</w:t>
            </w:r>
            <w:r>
              <w:rPr>
                <w:rStyle w:val="Fuentedeprrafopredeter"/>
                <w:rFonts w:eastAsia="Times New Roman" w:cs="Poppins" w:ascii="Poppins" w:hAnsi="Poppins"/>
                <w:position w:val="6"/>
                <w:sz w:val="11"/>
                <w:sz w:val="18"/>
                <w:szCs w:val="18"/>
                <w:lang w:eastAsia="es-ES"/>
              </w:rPr>
              <w:t>2</w:t>
            </w:r>
          </w:p>
        </w:tc>
      </w:tr>
      <w:tr>
        <w:trPr/>
        <w:tc>
          <w:tcPr>
            <w:tcW w:w="3280" w:type="dxa"/>
            <w:tcBorders>
              <w:bottom w:val="single" w:sz="4" w:space="0" w:color="000000"/>
            </w:tcBorders>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4.</w:t>
            </w:r>
            <w:r>
              <w:rPr>
                <w:rStyle w:val="Fuentedeprrafopredeter"/>
                <w:rFonts w:eastAsia="Times New Roman" w:cs="Poppins" w:ascii="Poppins" w:hAnsi="Poppins"/>
                <w:sz w:val="18"/>
                <w:szCs w:val="18"/>
                <w:lang w:val="pt-BR" w:eastAsia="es-ES"/>
              </w:rPr>
              <w:t>1</w:t>
            </w:r>
            <w:r>
              <w:rPr>
                <w:rStyle w:val="Fuentedeprrafopredeter"/>
                <w:rFonts w:eastAsia="Times New Roman" w:cs="Poppins" w:ascii="Poppins" w:hAnsi="Poppins"/>
                <w:sz w:val="18"/>
                <w:szCs w:val="18"/>
                <w:lang w:val="pt-BR" w:eastAsia="es-ES"/>
              </w:rPr>
              <w:t>44</w:t>
            </w:r>
          </w:p>
        </w:tc>
        <w:tc>
          <w:tcPr>
            <w:tcW w:w="2670" w:type="dxa"/>
            <w:tcBorders>
              <w:bottom w:val="single" w:sz="4" w:space="0" w:color="000000"/>
            </w:tcBorders>
            <w:vAlign w:val="center"/>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2</w:t>
            </w:r>
            <w:r>
              <w:rPr>
                <w:rStyle w:val="Fuentedeprrafopredeter"/>
                <w:rFonts w:eastAsia="Times New Roman" w:cs="Poppins" w:ascii="Poppins" w:hAnsi="Poppins"/>
                <w:sz w:val="18"/>
                <w:szCs w:val="18"/>
                <w:lang w:val="pt-BR" w:eastAsia="es-ES"/>
              </w:rPr>
              <w:t>0</w:t>
            </w:r>
            <w:r>
              <w:rPr>
                <w:rStyle w:val="Fuentedeprrafopredeter"/>
                <w:rFonts w:eastAsia="Times New Roman" w:cs="Poppins" w:ascii="Poppins" w:hAnsi="Poppins"/>
                <w:sz w:val="18"/>
                <w:szCs w:val="18"/>
                <w:lang w:val="pt-BR" w:eastAsia="es-ES"/>
              </w:rPr>
              <w:t>.</w:t>
            </w:r>
            <w:r>
              <w:rPr>
                <w:rStyle w:val="Fuentedeprrafopredeter"/>
                <w:rFonts w:eastAsia="Times New Roman" w:cs="Poppins" w:ascii="Poppins" w:hAnsi="Poppins"/>
                <w:sz w:val="18"/>
                <w:szCs w:val="18"/>
                <w:lang w:val="pt-BR" w:eastAsia="es-ES"/>
              </w:rPr>
              <w:t>764</w:t>
            </w:r>
          </w:p>
        </w:tc>
        <w:tc>
          <w:tcPr>
            <w:tcW w:w="2351" w:type="dxa"/>
            <w:tcBorders>
              <w:bottom w:val="single" w:sz="4" w:space="0" w:color="000000"/>
            </w:tcBorders>
            <w:vAlign w:val="bottom"/>
          </w:tcPr>
          <w:p>
            <w:pPr>
              <w:pStyle w:val="Normal"/>
              <w:tabs>
                <w:tab w:val="clear" w:pos="709"/>
                <w:tab w:val="left" w:pos="237" w:leader="none"/>
              </w:tabs>
              <w:spacing w:before="24" w:after="24"/>
              <w:jc w:val="center"/>
              <w:rPr/>
            </w:pPr>
            <w:r>
              <w:rPr>
                <w:rStyle w:val="Fuentedeprrafopredeter"/>
                <w:rFonts w:eastAsia="Times New Roman" w:cs="Poppins" w:ascii="Poppins" w:hAnsi="Poppins"/>
                <w:sz w:val="18"/>
                <w:szCs w:val="18"/>
                <w:lang w:val="pt-BR" w:eastAsia="es-ES"/>
              </w:rPr>
              <w:t>54</w:t>
            </w:r>
            <w:r>
              <w:rPr>
                <w:rStyle w:val="Fuentedeprrafopredeter"/>
                <w:rFonts w:eastAsia="Times New Roman" w:cs="Poppins" w:ascii="Poppins" w:hAnsi="Poppins"/>
                <w:sz w:val="18"/>
                <w:szCs w:val="18"/>
                <w:lang w:val="pt-BR" w:eastAsia="es-ES"/>
              </w:rPr>
              <w:t>.</w:t>
            </w:r>
            <w:r>
              <w:rPr>
                <w:rStyle w:val="Fuentedeprrafopredeter"/>
                <w:rFonts w:eastAsia="Times New Roman" w:cs="Poppins" w:ascii="Poppins" w:hAnsi="Poppins"/>
                <w:sz w:val="18"/>
                <w:szCs w:val="18"/>
                <w:lang w:val="pt-BR" w:eastAsia="es-ES"/>
              </w:rPr>
              <w:t>14</w:t>
            </w:r>
          </w:p>
        </w:tc>
      </w:tr>
    </w:tbl>
    <w:p>
      <w:pPr>
        <w:pStyle w:val="Normal"/>
        <w:jc w:val="both"/>
        <w:rPr/>
      </w:pPr>
      <w:r>
        <w:rPr/>
      </w:r>
      <w:r>
        <w:br w:type="page"/>
      </w:r>
    </w:p>
    <w:p>
      <w:pPr>
        <w:pStyle w:val="Heading2"/>
        <w:ind w:hanging="0" w:start="0"/>
        <w:rPr/>
      </w:pPr>
      <w:bookmarkStart w:id="77" w:name="__RefHeading___Toc6989_2408206252"/>
      <w:bookmarkEnd w:id="77"/>
      <w:r>
        <w:rPr/>
        <w:t xml:space="preserve">Ejemplos de escenarios. </w:t>
      </w:r>
      <w:r>
        <w:rPr/>
        <w:t>Comparación con datos reales: ordenaciones y ensayos de claras</w:t>
      </w:r>
    </w:p>
    <w:p>
      <w:pPr>
        <w:pStyle w:val="Normal"/>
        <w:rPr/>
      </w:pPr>
      <w:r>
        <w:rPr/>
        <w:t>En las siguientes gráficas se presentan algunos escenarios. Junto con la evolución del volumen en pie se han representado los pares de valores Edad-Volumen de las ordenaciones y del dispositivo de ensayos de claras.</w:t>
      </w:r>
    </w:p>
    <w:p>
      <w:pPr>
        <w:pStyle w:val="Normal"/>
        <w:rPr/>
      </w:pPr>
      <w:r>
        <w:rPr/>
        <w:t xml:space="preserve">Los grupos de escenarios representados corresponden a los descritos en el punto </w:t>
      </w:r>
      <w:r>
        <w:rPr/>
        <w:fldChar w:fldCharType="begin"/>
      </w:r>
      <w:r>
        <w:rPr/>
        <w:instrText xml:space="preserve"> REF __RefNumPara__8650_1589228471 \r \h </w:instrText>
      </w:r>
      <w:r>
        <w:rPr/>
        <w:fldChar w:fldCharType="separate"/>
      </w:r>
      <w:r>
        <w:rPr/>
        <w:t>2.4</w:t>
      </w:r>
      <w:r>
        <w:rPr/>
        <w:fldChar w:fldCharType="end"/>
      </w:r>
      <w:r>
        <w:rPr/>
        <w:t xml:space="preserve">, </w:t>
      </w:r>
      <w:r>
        <w:rPr/>
        <w:t>para diferentes calidades, densidad iniciales, programación de claras, área basimétrica objetivo, diámetro máximo, etc.</w:t>
      </w:r>
    </w:p>
    <w:p>
      <w:pPr>
        <w:pStyle w:val="Normal"/>
        <w:rPr/>
      </w:pPr>
      <w:r>
        <w:rPr/>
      </w:r>
    </w:p>
    <w:p>
      <w:pPr>
        <w:pStyle w:val="Normal"/>
        <w:rPr/>
      </w:pPr>
      <w:r>
        <w:rPr/>
        <w:drawing>
          <wp:anchor behindDoc="0" distT="0" distB="0" distL="0" distR="0" simplePos="0" locked="0" layoutInCell="0" allowOverlap="1" relativeHeight="13">
            <wp:simplePos x="0" y="0"/>
            <wp:positionH relativeFrom="column">
              <wp:posOffset>0</wp:posOffset>
            </wp:positionH>
            <wp:positionV relativeFrom="paragraph">
              <wp:posOffset>10160</wp:posOffset>
            </wp:positionV>
            <wp:extent cx="5400040" cy="2905125"/>
            <wp:effectExtent l="0" t="0" r="0" b="0"/>
            <wp:wrapSquare wrapText="largest"/>
            <wp:docPr id="15" name="Imagen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8" descr="" title=""/>
                    <pic:cNvPicPr>
                      <a:picLocks noChangeAspect="1" noChangeArrowheads="1"/>
                    </pic:cNvPicPr>
                  </pic:nvPicPr>
                  <pic:blipFill>
                    <a:blip r:embed="rId18"/>
                    <a:stretch>
                      <a:fillRect/>
                    </a:stretch>
                  </pic:blipFill>
                  <pic:spPr bwMode="auto">
                    <a:xfrm>
                      <a:off x="0" y="0"/>
                      <a:ext cx="5400040" cy="2905125"/>
                    </a:xfrm>
                    <a:prstGeom prst="rect">
                      <a:avLst/>
                    </a:prstGeom>
                  </pic:spPr>
                </pic:pic>
              </a:graphicData>
            </a:graphic>
          </wp:anchor>
        </w:drawing>
      </w:r>
    </w:p>
    <w:p>
      <w:pPr>
        <w:pStyle w:val="Normal"/>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400040" cy="2905125"/>
            <wp:effectExtent l="0" t="0" r="0" b="0"/>
            <wp:wrapSquare wrapText="largest"/>
            <wp:docPr id="16" name="Imagen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9" descr="" title=""/>
                    <pic:cNvPicPr>
                      <a:picLocks noChangeAspect="1" noChangeArrowheads="1"/>
                    </pic:cNvPicPr>
                  </pic:nvPicPr>
                  <pic:blipFill>
                    <a:blip r:embed="rId19"/>
                    <a:stretch>
                      <a:fillRect/>
                    </a:stretch>
                  </pic:blipFill>
                  <pic:spPr bwMode="auto">
                    <a:xfrm>
                      <a:off x="0" y="0"/>
                      <a:ext cx="5400040" cy="2905125"/>
                    </a:xfrm>
                    <a:prstGeom prst="rect">
                      <a:avLst/>
                    </a:prstGeom>
                  </pic:spPr>
                </pic:pic>
              </a:graphicData>
            </a:graphic>
          </wp:anchor>
        </w:drawing>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400040" cy="2905125"/>
            <wp:effectExtent l="0" t="0" r="0" b="0"/>
            <wp:wrapSquare wrapText="largest"/>
            <wp:docPr id="17" name="Imagen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0" descr="" title=""/>
                    <pic:cNvPicPr>
                      <a:picLocks noChangeAspect="1" noChangeArrowheads="1"/>
                    </pic:cNvPicPr>
                  </pic:nvPicPr>
                  <pic:blipFill>
                    <a:blip r:embed="rId20"/>
                    <a:stretch>
                      <a:fillRect/>
                    </a:stretch>
                  </pic:blipFill>
                  <pic:spPr bwMode="auto">
                    <a:xfrm>
                      <a:off x="0" y="0"/>
                      <a:ext cx="5400040" cy="2905125"/>
                    </a:xfrm>
                    <a:prstGeom prst="rect">
                      <a:avLst/>
                    </a:prstGeom>
                  </pic:spPr>
                </pic:pic>
              </a:graphicData>
            </a:graphic>
          </wp:anchor>
        </w:drawing>
      </w:r>
    </w:p>
    <w:p>
      <w:pPr>
        <w:pStyle w:val="Normal"/>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00040" cy="2905125"/>
            <wp:effectExtent l="0" t="0" r="0" b="0"/>
            <wp:wrapSquare wrapText="largest"/>
            <wp:docPr id="18" name="Imagen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1" descr="" title=""/>
                    <pic:cNvPicPr>
                      <a:picLocks noChangeAspect="1" noChangeArrowheads="1"/>
                    </pic:cNvPicPr>
                  </pic:nvPicPr>
                  <pic:blipFill>
                    <a:blip r:embed="rId21"/>
                    <a:stretch>
                      <a:fillRect/>
                    </a:stretch>
                  </pic:blipFill>
                  <pic:spPr bwMode="auto">
                    <a:xfrm>
                      <a:off x="0" y="0"/>
                      <a:ext cx="5400040" cy="2905125"/>
                    </a:xfrm>
                    <a:prstGeom prst="rect">
                      <a:avLst/>
                    </a:prstGeom>
                  </pic:spPr>
                </pic:pic>
              </a:graphicData>
            </a:graphic>
          </wp:anchor>
        </w:drawing>
      </w:r>
    </w:p>
    <w:p>
      <w:pPr>
        <w:pStyle w:val="Normal"/>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400040" cy="2905125"/>
            <wp:effectExtent l="0" t="0" r="0" b="0"/>
            <wp:wrapSquare wrapText="largest"/>
            <wp:docPr id="19" name="Imagen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2" descr="" title=""/>
                    <pic:cNvPicPr>
                      <a:picLocks noChangeAspect="1" noChangeArrowheads="1"/>
                    </pic:cNvPicPr>
                  </pic:nvPicPr>
                  <pic:blipFill>
                    <a:blip r:embed="rId22"/>
                    <a:stretch>
                      <a:fillRect/>
                    </a:stretch>
                  </pic:blipFill>
                  <pic:spPr bwMode="auto">
                    <a:xfrm>
                      <a:off x="0" y="0"/>
                      <a:ext cx="5400040" cy="2905125"/>
                    </a:xfrm>
                    <a:prstGeom prst="rect">
                      <a:avLst/>
                    </a:prstGeom>
                  </pic:spPr>
                </pic:pic>
              </a:graphicData>
            </a:graphic>
          </wp:anchor>
        </w:drawing>
      </w:r>
    </w:p>
    <w:p>
      <w:pPr>
        <w:pStyle w:val="Normal"/>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00040" cy="2905125"/>
            <wp:effectExtent l="0" t="0" r="0" b="0"/>
            <wp:wrapSquare wrapText="largest"/>
            <wp:docPr id="20" name="Imagen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3" descr="" title=""/>
                    <pic:cNvPicPr>
                      <a:picLocks noChangeAspect="1" noChangeArrowheads="1"/>
                    </pic:cNvPicPr>
                  </pic:nvPicPr>
                  <pic:blipFill>
                    <a:blip r:embed="rId23"/>
                    <a:stretch>
                      <a:fillRect/>
                    </a:stretch>
                  </pic:blipFill>
                  <pic:spPr bwMode="auto">
                    <a:xfrm>
                      <a:off x="0" y="0"/>
                      <a:ext cx="5400040" cy="2905125"/>
                    </a:xfrm>
                    <a:prstGeom prst="rect">
                      <a:avLst/>
                    </a:prstGeom>
                  </pic:spPr>
                </pic:pic>
              </a:graphicData>
            </a:graphic>
          </wp:anchor>
        </w:drawing>
      </w:r>
    </w:p>
    <w:p>
      <w:pPr>
        <w:pStyle w:val="Normal"/>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400040" cy="2905125"/>
            <wp:effectExtent l="0" t="0" r="0" b="0"/>
            <wp:wrapSquare wrapText="largest"/>
            <wp:docPr id="21" name="Imagen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4" descr="" title=""/>
                    <pic:cNvPicPr>
                      <a:picLocks noChangeAspect="1" noChangeArrowheads="1"/>
                    </pic:cNvPicPr>
                  </pic:nvPicPr>
                  <pic:blipFill>
                    <a:blip r:embed="rId24"/>
                    <a:stretch>
                      <a:fillRect/>
                    </a:stretch>
                  </pic:blipFill>
                  <pic:spPr bwMode="auto">
                    <a:xfrm>
                      <a:off x="0" y="0"/>
                      <a:ext cx="5400040" cy="2905125"/>
                    </a:xfrm>
                    <a:prstGeom prst="rect">
                      <a:avLst/>
                    </a:prstGeom>
                  </pic:spPr>
                </pic:pic>
              </a:graphicData>
            </a:graphic>
          </wp:anchor>
        </w:drawing>
      </w:r>
    </w:p>
    <w:p>
      <w:pPr>
        <w:pStyle w:val="Normal"/>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400040" cy="2905125"/>
            <wp:effectExtent l="0" t="0" r="0" b="0"/>
            <wp:wrapSquare wrapText="largest"/>
            <wp:docPr id="22" name="Imagen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5" descr="" title=""/>
                    <pic:cNvPicPr>
                      <a:picLocks noChangeAspect="1" noChangeArrowheads="1"/>
                    </pic:cNvPicPr>
                  </pic:nvPicPr>
                  <pic:blipFill>
                    <a:blip r:embed="rId25"/>
                    <a:stretch>
                      <a:fillRect/>
                    </a:stretch>
                  </pic:blipFill>
                  <pic:spPr bwMode="auto">
                    <a:xfrm>
                      <a:off x="0" y="0"/>
                      <a:ext cx="5400040" cy="2905125"/>
                    </a:xfrm>
                    <a:prstGeom prst="rect">
                      <a:avLst/>
                    </a:prstGeom>
                  </pic:spPr>
                </pic:pic>
              </a:graphicData>
            </a:graphic>
          </wp:anchor>
        </w:drawing>
      </w:r>
    </w:p>
    <w:p>
      <w:pPr>
        <w:pStyle w:val="Normal"/>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00040" cy="2905125"/>
            <wp:effectExtent l="0" t="0" r="0" b="0"/>
            <wp:wrapSquare wrapText="largest"/>
            <wp:docPr id="23" name="Imagen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 title=""/>
                    <pic:cNvPicPr>
                      <a:picLocks noChangeAspect="1" noChangeArrowheads="1"/>
                    </pic:cNvPicPr>
                  </pic:nvPicPr>
                  <pic:blipFill>
                    <a:blip r:embed="rId26"/>
                    <a:stretch>
                      <a:fillRect/>
                    </a:stretch>
                  </pic:blipFill>
                  <pic:spPr bwMode="auto">
                    <a:xfrm>
                      <a:off x="0" y="0"/>
                      <a:ext cx="5400040" cy="2905125"/>
                    </a:xfrm>
                    <a:prstGeom prst="rect">
                      <a:avLst/>
                    </a:prstGeom>
                  </pic:spPr>
                </pic:pic>
              </a:graphicData>
            </a:graphic>
          </wp:anchor>
        </w:drawing>
      </w:r>
    </w:p>
    <w:p>
      <w:pPr>
        <w:pStyle w:val="Normal"/>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400040" cy="2905125"/>
            <wp:effectExtent l="0" t="0" r="0" b="0"/>
            <wp:wrapSquare wrapText="largest"/>
            <wp:docPr id="24" name="Imagen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 title=""/>
                    <pic:cNvPicPr>
                      <a:picLocks noChangeAspect="1" noChangeArrowheads="1"/>
                    </pic:cNvPicPr>
                  </pic:nvPicPr>
                  <pic:blipFill>
                    <a:blip r:embed="rId27"/>
                    <a:stretch>
                      <a:fillRect/>
                    </a:stretch>
                  </pic:blipFill>
                  <pic:spPr bwMode="auto">
                    <a:xfrm>
                      <a:off x="0" y="0"/>
                      <a:ext cx="5400040" cy="2905125"/>
                    </a:xfrm>
                    <a:prstGeom prst="rect">
                      <a:avLst/>
                    </a:prstGeom>
                  </pic:spPr>
                </pic:pic>
              </a:graphicData>
            </a:graphic>
          </wp:anchor>
        </w:drawing>
      </w:r>
    </w:p>
    <w:p>
      <w:pPr>
        <w:sectPr>
          <w:headerReference w:type="even" r:id="rId28"/>
          <w:headerReference w:type="default" r:id="rId29"/>
          <w:footerReference w:type="even" r:id="rId30"/>
          <w:footerReference w:type="default" r:id="rId31"/>
          <w:footerReference w:type="first" r:id="rId32"/>
          <w:type w:val="nextPage"/>
          <w:pgSz w:w="11906" w:h="16838"/>
          <w:pgMar w:left="1701" w:right="1701" w:gutter="0" w:header="397" w:top="1417" w:footer="708" w:bottom="1417"/>
          <w:pgNumType w:start="1" w:fmt="decimal"/>
          <w:formProt w:val="false"/>
          <w:textDirection w:val="lrTb"/>
          <w:docGrid w:type="default" w:linePitch="360" w:charSpace="0"/>
        </w:sectPr>
        <w:pStyle w:val="Normal"/>
        <w:rPr/>
      </w:pPr>
      <w:r>
        <w:rPr/>
      </w:r>
    </w:p>
    <w:p>
      <w:pPr>
        <w:pStyle w:val="Heading2"/>
        <w:ind w:hanging="0" w:start="0"/>
        <w:rPr/>
      </w:pPr>
      <w:bookmarkStart w:id="78" w:name="__RefHeading___Toc6989_2408206252_Copia_"/>
      <w:bookmarkEnd w:id="78"/>
      <w:r>
        <w:rPr/>
        <w:t>Ejemplos de proyecto CO2Fix</w:t>
      </w:r>
    </w:p>
    <w:p>
      <w:pPr>
        <w:pStyle w:val="Normal"/>
        <w:rPr/>
      </w:pPr>
      <w:r>
        <w:rPr/>
        <w:t xml:space="preserve">Los conjuntos de escenarios que se quieren evaluar se agrupan en el formato “.co2” para que el cliente los pueda evaluar conjuntamente en el software CO2Fix. </w:t>
      </w:r>
      <w:r>
        <w:rPr/>
        <w:t xml:space="preserve">Un ejemplo de los escenarios que se incluyen en un proyecto de CO2Fix para la calidad IS13 se recoge en la </w:t>
      </w:r>
      <w:r>
        <w:rPr/>
        <w:fldChar w:fldCharType="begin"/>
      </w:r>
      <w:r>
        <w:rPr/>
        <w:instrText xml:space="preserve"> REF __RefNumPara__10221_2692258655 \r \h </w:instrText>
      </w:r>
      <w:r>
        <w:rPr/>
        <w:fldChar w:fldCharType="separate"/>
      </w:r>
      <w:r>
        <w:rPr/>
        <w:t>Tabla 13</w:t>
      </w:r>
      <w:r>
        <w:rPr/>
        <w:fldChar w:fldCharType="end"/>
      </w:r>
      <w:r>
        <w:rPr/>
        <w:t xml:space="preserve"> y en la </w:t>
      </w:r>
      <w:r>
        <w:rPr/>
        <w:fldChar w:fldCharType="begin"/>
      </w:r>
      <w:r>
        <w:rPr/>
        <w:instrText xml:space="preserve"> REF __RefNumPara__10223_2692258655 \r \h </w:instrText>
      </w:r>
      <w:r>
        <w:rPr/>
        <w:fldChar w:fldCharType="separate"/>
      </w:r>
      <w:r>
        <w:rPr/>
        <w:t>Figura 6</w:t>
      </w:r>
      <w:r>
        <w:rPr/>
        <w:fldChar w:fldCharType="end"/>
      </w:r>
      <w:r>
        <w:rPr/>
        <w:t>.</w:t>
      </w:r>
    </w:p>
    <w:tbl>
      <w:tblPr>
        <w:tblW w:w="14208" w:type="dxa"/>
        <w:jc w:val="start"/>
        <w:tblInd w:w="-30" w:type="dxa"/>
        <w:tblLayout w:type="fixed"/>
        <w:tblCellMar>
          <w:top w:w="0" w:type="dxa"/>
          <w:start w:w="28" w:type="dxa"/>
          <w:bottom w:w="0" w:type="dxa"/>
          <w:end w:w="28" w:type="dxa"/>
        </w:tblCellMar>
      </w:tblPr>
      <w:tblGrid>
        <w:gridCol w:w="4758"/>
        <w:gridCol w:w="3011"/>
        <w:gridCol w:w="1100"/>
        <w:gridCol w:w="521"/>
        <w:gridCol w:w="714"/>
        <w:gridCol w:w="1044"/>
        <w:gridCol w:w="1080"/>
        <w:gridCol w:w="732"/>
        <w:gridCol w:w="1248"/>
      </w:tblGrid>
      <w:tr>
        <w:trPr>
          <w:trHeight w:val="420" w:hRule="atLeast"/>
        </w:trPr>
        <w:tc>
          <w:tcPr>
            <w:tcW w:w="14208" w:type="dxa"/>
            <w:gridSpan w:val="9"/>
            <w:tcBorders>
              <w:top w:val="single" w:sz="2" w:space="0" w:color="000000"/>
              <w:start w:val="single" w:sz="2" w:space="0" w:color="000000"/>
              <w:bottom w:val="single" w:sz="2" w:space="0" w:color="000000"/>
              <w:end w:val="single" w:sz="2" w:space="0" w:color="000000"/>
            </w:tcBorders>
            <w:vAlign w:val="bottom"/>
          </w:tcPr>
          <w:p>
            <w:pPr>
              <w:pStyle w:val="Tabla"/>
              <w:numPr>
                <w:ilvl w:val="0"/>
                <w:numId w:val="4"/>
              </w:numPr>
              <w:spacing w:before="240" w:after="120"/>
              <w:rPr/>
            </w:pPr>
            <w:bookmarkStart w:id="79" w:name="__RefNumPara__10221_2692258655"/>
            <w:bookmarkEnd w:id="79"/>
            <w:r>
              <w:rPr/>
              <w:t>Ejemplo de proyecto CO2Fix. Escenarios para la calidad IS13 con el escenario H2 de GoFagus como escenario base</w:t>
            </w:r>
          </w:p>
        </w:tc>
      </w:tr>
      <w:tr>
        <w:trPr>
          <w:trHeight w:val="256" w:hRule="atLeast"/>
        </w:trPr>
        <w:tc>
          <w:tcPr>
            <w:tcW w:w="4758" w:type="dxa"/>
            <w:vMerge w:val="restart"/>
            <w:tcBorders>
              <w:start w:val="single" w:sz="2" w:space="0" w:color="000000"/>
              <w:bottom w:val="single" w:sz="2" w:space="0" w:color="000000"/>
            </w:tcBorders>
            <w:vAlign w:val="bottom"/>
          </w:tcPr>
          <w:p>
            <w:pPr>
              <w:pStyle w:val="Normal"/>
              <w:tabs>
                <w:tab w:val="clear" w:pos="709"/>
              </w:tabs>
              <w:spacing w:lineRule="auto" w:line="240" w:before="0" w:after="0"/>
              <w:jc w:val="start"/>
              <w:rPr>
                <w:sz w:val="16"/>
                <w:szCs w:val="16"/>
              </w:rPr>
            </w:pPr>
            <w:r>
              <w:rPr>
                <w:sz w:val="16"/>
                <w:szCs w:val="16"/>
              </w:rPr>
            </w:r>
          </w:p>
        </w:tc>
        <w:tc>
          <w:tcPr>
            <w:tcW w:w="3011" w:type="dxa"/>
            <w:tcBorders>
              <w:start w:val="single" w:sz="2" w:space="0" w:color="000000"/>
              <w:bottom w:val="single" w:sz="2" w:space="0" w:color="000000"/>
            </w:tcBorders>
            <w:vAlign w:val="bottom"/>
          </w:tcPr>
          <w:p>
            <w:pPr>
              <w:pStyle w:val="Normal"/>
              <w:tabs>
                <w:tab w:val="clear" w:pos="709"/>
              </w:tabs>
              <w:spacing w:lineRule="auto" w:line="240" w:before="0" w:after="0"/>
              <w:jc w:val="start"/>
              <w:rPr>
                <w:b/>
                <w:sz w:val="16"/>
                <w:szCs w:val="16"/>
              </w:rPr>
            </w:pPr>
            <w:r>
              <w:rPr>
                <w:b/>
                <w:sz w:val="16"/>
                <w:szCs w:val="16"/>
              </w:rPr>
              <w:t>Escenario monte regular</w:t>
            </w:r>
          </w:p>
        </w:tc>
        <w:tc>
          <w:tcPr>
            <w:tcW w:w="6439" w:type="dxa"/>
            <w:gridSpan w:val="7"/>
            <w:tcBorders>
              <w:start w:val="single" w:sz="2" w:space="0" w:color="000000"/>
              <w:bottom w:val="single" w:sz="2" w:space="0" w:color="000000"/>
              <w:end w:val="single" w:sz="2" w:space="0" w:color="000000"/>
            </w:tcBorders>
            <w:vAlign w:val="center"/>
          </w:tcPr>
          <w:p>
            <w:pPr>
              <w:pStyle w:val="Normal"/>
              <w:tabs>
                <w:tab w:val="clear" w:pos="709"/>
              </w:tabs>
              <w:spacing w:lineRule="auto" w:line="240" w:before="0" w:after="0"/>
              <w:jc w:val="center"/>
              <w:rPr>
                <w:b/>
                <w:sz w:val="16"/>
                <w:szCs w:val="16"/>
              </w:rPr>
            </w:pPr>
            <w:r>
              <w:rPr>
                <w:b/>
                <w:sz w:val="16"/>
                <w:szCs w:val="16"/>
              </w:rPr>
              <w:t>Escenario monte irregular</w:t>
            </w:r>
          </w:p>
        </w:tc>
      </w:tr>
      <w:tr>
        <w:trPr>
          <w:trHeight w:val="361" w:hRule="atLeast"/>
        </w:trPr>
        <w:tc>
          <w:tcPr>
            <w:tcW w:w="4758" w:type="dxa"/>
            <w:vMerge w:val="continue"/>
            <w:tcBorders>
              <w:start w:val="single" w:sz="2" w:space="0" w:color="000000"/>
              <w:bottom w:val="single" w:sz="2" w:space="0" w:color="000000"/>
            </w:tcBorders>
            <w:vAlign w:val="bottom"/>
          </w:tcPr>
          <w:p>
            <w:pPr>
              <w:pStyle w:val="Normal"/>
              <w:widowControl/>
              <w:bidi w:val="0"/>
              <w:spacing w:lineRule="auto" w:line="259" w:before="0" w:after="160"/>
              <w:jc w:val="both"/>
              <w:rPr/>
            </w:pPr>
            <w:r>
              <w:rPr/>
            </w:r>
          </w:p>
        </w:tc>
        <w:tc>
          <w:tcPr>
            <w:tcW w:w="3011" w:type="dxa"/>
            <w:tcBorders>
              <w:start w:val="single" w:sz="2" w:space="0" w:color="000000"/>
              <w:bottom w:val="single" w:sz="2" w:space="0" w:color="000000"/>
            </w:tcBorders>
            <w:vAlign w:val="bottom"/>
          </w:tcPr>
          <w:p>
            <w:pPr>
              <w:pStyle w:val="Normal"/>
              <w:tabs>
                <w:tab w:val="clear" w:pos="709"/>
              </w:tabs>
              <w:spacing w:lineRule="auto" w:line="240" w:before="0" w:after="0"/>
              <w:jc w:val="start"/>
              <w:rPr>
                <w:sz w:val="16"/>
                <w:szCs w:val="16"/>
              </w:rPr>
            </w:pPr>
            <w:r>
              <w:rPr>
                <w:sz w:val="16"/>
                <w:szCs w:val="16"/>
              </w:rPr>
            </w:r>
          </w:p>
        </w:tc>
        <w:tc>
          <w:tcPr>
            <w:tcW w:w="1100"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t>Tipo de masa</w:t>
            </w:r>
          </w:p>
        </w:tc>
        <w:tc>
          <w:tcPr>
            <w:tcW w:w="521"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t>Edad</w:t>
            </w:r>
          </w:p>
        </w:tc>
        <w:tc>
          <w:tcPr>
            <w:tcW w:w="714"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t>N inicial</w:t>
            </w:r>
          </w:p>
        </w:tc>
        <w:tc>
          <w:tcPr>
            <w:tcW w:w="1044"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t>Diam_max</w:t>
            </w:r>
          </w:p>
          <w:p>
            <w:pPr>
              <w:pStyle w:val="Normal"/>
              <w:tabs>
                <w:tab w:val="clear" w:pos="709"/>
              </w:tabs>
              <w:spacing w:lineRule="auto" w:line="240" w:before="0" w:after="0"/>
              <w:jc w:val="center"/>
              <w:rPr>
                <w:sz w:val="16"/>
                <w:szCs w:val="16"/>
              </w:rPr>
            </w:pPr>
            <w:r>
              <w:rPr>
                <w:sz w:val="16"/>
                <w:szCs w:val="16"/>
              </w:rPr>
              <w:t>(cm)</w:t>
            </w:r>
          </w:p>
        </w:tc>
        <w:tc>
          <w:tcPr>
            <w:tcW w:w="1080"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t xml:space="preserve">AB objetivo </w:t>
            </w:r>
            <w:r>
              <w:rPr>
                <w:sz w:val="16"/>
                <w:szCs w:val="16"/>
              </w:rPr>
              <w:t>(m2)</w:t>
            </w:r>
          </w:p>
        </w:tc>
        <w:tc>
          <w:tcPr>
            <w:tcW w:w="732" w:type="dxa"/>
            <w:tcBorders>
              <w:start w:val="single" w:sz="2" w:space="0" w:color="000000"/>
              <w:bottom w:val="single" w:sz="2" w:space="0" w:color="000000"/>
            </w:tcBorders>
            <w:vAlign w:val="bottom"/>
          </w:tcPr>
          <w:p>
            <w:pPr>
              <w:pStyle w:val="Normal"/>
              <w:bidi w:val="0"/>
              <w:spacing w:lineRule="auto" w:line="240" w:before="0" w:after="0"/>
              <w:jc w:val="center"/>
              <w:rPr/>
            </w:pPr>
            <w:r>
              <w:rPr>
                <w:rFonts w:ascii="Liberation Sans" w:hAnsi="Liberation Sans"/>
                <w:b w:val="false"/>
                <w:i w:val="false"/>
                <w:strike w:val="false"/>
                <w:dstrike w:val="false"/>
                <w:outline w:val="false"/>
                <w:shadow w:val="false"/>
                <w:sz w:val="16"/>
                <w:u w:val="none"/>
                <w:em w:val="none"/>
              </w:rPr>
              <w:t>P</w:t>
            </w:r>
            <w:r>
              <w:rPr>
                <w:rFonts w:ascii="Liberation Sans" w:hAnsi="Liberation Sans"/>
                <w:b w:val="false"/>
                <w:i w:val="false"/>
                <w:strike w:val="false"/>
                <w:dstrike w:val="false"/>
                <w:outline w:val="false"/>
                <w:shadow w:val="false"/>
                <w:sz w:val="16"/>
                <w:u w:val="none"/>
                <w:em w:val="none"/>
              </w:rPr>
              <w:t xml:space="preserve">eso </w:t>
            </w:r>
            <w:r>
              <w:rPr>
                <w:rFonts w:ascii="Liberation Sans" w:hAnsi="Liberation Sans"/>
                <w:b w:val="false"/>
                <w:i w:val="false"/>
                <w:strike w:val="false"/>
                <w:dstrike w:val="false"/>
                <w:outline w:val="false"/>
                <w:shadow w:val="false"/>
                <w:sz w:val="16"/>
                <w:u w:val="none"/>
                <w:em w:val="none"/>
              </w:rPr>
              <w:t>sobre AB</w:t>
            </w:r>
          </w:p>
          <w:p>
            <w:pPr>
              <w:pStyle w:val="Normal"/>
              <w:bidi w:val="0"/>
              <w:spacing w:lineRule="auto" w:line="240" w:before="0" w:after="0"/>
              <w:jc w:val="center"/>
              <w:rPr/>
            </w:pPr>
            <w:r>
              <w:rPr>
                <w:rFonts w:ascii="Liberation Sans" w:hAnsi="Liberation Sans"/>
                <w:b w:val="false"/>
                <w:i w:val="false"/>
                <w:strike w:val="false"/>
                <w:dstrike w:val="false"/>
                <w:outline w:val="false"/>
                <w:shadow w:val="false"/>
                <w:sz w:val="16"/>
                <w:u w:val="none"/>
                <w:em w:val="none"/>
              </w:rPr>
              <w:t>(%</w:t>
            </w:r>
            <w:r>
              <w:rPr>
                <w:rFonts w:ascii="Liberation Sans" w:hAnsi="Liberation Sans"/>
                <w:b w:val="false"/>
                <w:i w:val="false"/>
                <w:strike w:val="false"/>
                <w:dstrike w:val="false"/>
                <w:outline w:val="false"/>
                <w:shadow w:val="false"/>
                <w:sz w:val="16"/>
                <w:u w:val="none"/>
                <w:em w:val="none"/>
              </w:rPr>
              <w:t>)</w:t>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lineRule="auto" w:line="240" w:before="0" w:after="0"/>
              <w:jc w:val="center"/>
              <w:rPr>
                <w:sz w:val="16"/>
                <w:szCs w:val="16"/>
              </w:rPr>
            </w:pPr>
            <w:r>
              <w:rPr>
                <w:sz w:val="16"/>
                <w:szCs w:val="16"/>
              </w:rPr>
              <w:t>Rotación</w:t>
            </w:r>
          </w:p>
          <w:p>
            <w:pPr>
              <w:pStyle w:val="Normal"/>
              <w:tabs>
                <w:tab w:val="clear" w:pos="709"/>
              </w:tabs>
              <w:spacing w:lineRule="auto" w:line="240" w:before="0" w:after="0"/>
              <w:jc w:val="center"/>
              <w:rPr>
                <w:sz w:val="16"/>
                <w:szCs w:val="16"/>
              </w:rPr>
            </w:pPr>
            <w:r>
              <w:rPr>
                <w:sz w:val="16"/>
                <w:szCs w:val="16"/>
              </w:rPr>
              <w:t>(años)</w:t>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mortalidad_natural_IS13_alta_10000</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Mortalidad natural</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ref_monte_bajo_sin_clareos_IS13_alta_14418</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Monte bajo, rotación según CNPF</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conversion_bajo_IS13_alta_14418</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Conversión de monte bajo a H2</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H5_IS13_alta_10000</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GoFagus H5 Bussines as usual</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lineRule="auto" w:line="240" w:before="0" w:after="0"/>
              <w:jc w:val="start"/>
              <w:rPr>
                <w:b/>
                <w:sz w:val="16"/>
                <w:szCs w:val="16"/>
              </w:rPr>
            </w:pPr>
            <w:r>
              <w:rPr>
                <w:b/>
                <w:sz w:val="16"/>
                <w:szCs w:val="16"/>
              </w:rPr>
              <w:t>H2_IS13_alta_10000</w:t>
            </w:r>
          </w:p>
        </w:tc>
        <w:tc>
          <w:tcPr>
            <w:tcW w:w="3011" w:type="dxa"/>
            <w:tcBorders>
              <w:start w:val="single" w:sz="2" w:space="0" w:color="000000"/>
              <w:bottom w:val="single" w:sz="2" w:space="0" w:color="000000"/>
            </w:tcBorders>
            <w:vAlign w:val="bottom"/>
          </w:tcPr>
          <w:p>
            <w:pPr>
              <w:pStyle w:val="Normal"/>
              <w:tabs>
                <w:tab w:val="clear" w:pos="709"/>
              </w:tabs>
              <w:spacing w:lineRule="auto" w:line="240" w:before="0" w:after="0"/>
              <w:jc w:val="start"/>
              <w:rPr>
                <w:sz w:val="16"/>
                <w:szCs w:val="16"/>
              </w:rPr>
            </w:pPr>
            <w:r>
              <w:rPr>
                <w:sz w:val="16"/>
                <w:szCs w:val="16"/>
              </w:rPr>
              <w:t>GoFagus productivo desde densidad alta</w:t>
            </w:r>
          </w:p>
        </w:tc>
        <w:tc>
          <w:tcPr>
            <w:tcW w:w="1100"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r>
          </w:p>
        </w:tc>
        <w:tc>
          <w:tcPr>
            <w:tcW w:w="521"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r>
          </w:p>
        </w:tc>
        <w:tc>
          <w:tcPr>
            <w:tcW w:w="714"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r>
          </w:p>
        </w:tc>
        <w:tc>
          <w:tcPr>
            <w:tcW w:w="1044"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r>
          </w:p>
        </w:tc>
        <w:tc>
          <w:tcPr>
            <w:tcW w:w="1080"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r>
          </w:p>
        </w:tc>
        <w:tc>
          <w:tcPr>
            <w:tcW w:w="732" w:type="dxa"/>
            <w:tcBorders>
              <w:start w:val="single" w:sz="2" w:space="0" w:color="000000"/>
              <w:bottom w:val="single" w:sz="2" w:space="0" w:color="000000"/>
            </w:tcBorders>
            <w:vAlign w:val="bottom"/>
          </w:tcPr>
          <w:p>
            <w:pPr>
              <w:pStyle w:val="Normal"/>
              <w:tabs>
                <w:tab w:val="clear" w:pos="709"/>
              </w:tabs>
              <w:spacing w:lineRule="auto" w:line="240" w:before="0" w:after="0"/>
              <w:jc w:val="center"/>
              <w:rPr>
                <w:sz w:val="16"/>
                <w:szCs w:val="16"/>
              </w:rPr>
            </w:pPr>
            <w:r>
              <w:rPr>
                <w:sz w:val="16"/>
                <w:szCs w:val="16"/>
              </w:rPr>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lineRule="auto" w:line="240" w:before="0" w:after="0"/>
              <w:jc w:val="center"/>
              <w:rPr>
                <w:sz w:val="16"/>
                <w:szCs w:val="16"/>
              </w:rPr>
            </w:pPr>
            <w:r>
              <w:rPr>
                <w:sz w:val="16"/>
                <w:szCs w:val="16"/>
              </w:rPr>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PC1_IS13_alta_14418</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Plan comarcal 1_1_8_17</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Transformacion_H2_IS13_alta_A_E_95</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GoFagus H2</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A</w:t>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95</w:t>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1288</w:t>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60</w:t>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25</w:t>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20</w:t>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t>10</w:t>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Transformacion_H2_IS13_alta_A_E_95</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GoFagus H2</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A</w:t>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95</w:t>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1288</w:t>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60</w:t>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40</w:t>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20</w:t>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t>10</w:t>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Transformacion_H2_IS13_alta_B_E_70</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GoFagus H2</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B</w:t>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70</w:t>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2750</w:t>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60</w:t>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25</w:t>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20</w:t>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t>10</w:t>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Transformacion_H2_IS13_alta_B_E_70</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GoFagus H2</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B</w:t>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70</w:t>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2750</w:t>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60</w:t>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40</w:t>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20</w:t>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t>10</w:t>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Transformacion_H2_IS13_alta_C_E_185</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GoFagus H2</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C</w:t>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185</w:t>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269</w:t>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60</w:t>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25</w:t>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20</w:t>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t>10</w:t>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Transformacion_H2_IS13_alta_C_E_185</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GoFagus H2</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C</w:t>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185</w:t>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269</w:t>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60</w:t>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30</w:t>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20</w:t>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t>10</w:t>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Transformacion_H2_IS13_alta_D_E_165</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GoFagus H2</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D</w:t>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165</w:t>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453</w:t>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60</w:t>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25</w:t>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20</w:t>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t>10</w:t>
            </w:r>
          </w:p>
        </w:tc>
      </w:tr>
      <w:tr>
        <w:trPr>
          <w:trHeight w:val="256" w:hRule="atLeast"/>
        </w:trPr>
        <w:tc>
          <w:tcPr>
            <w:tcW w:w="4758" w:type="dxa"/>
            <w:tcBorders>
              <w:start w:val="single" w:sz="2" w:space="0" w:color="000000"/>
              <w:bottom w:val="single" w:sz="2" w:space="0" w:color="000000"/>
            </w:tcBorders>
            <w:vAlign w:val="center"/>
          </w:tcPr>
          <w:p>
            <w:pPr>
              <w:pStyle w:val="Normal"/>
              <w:tabs>
                <w:tab w:val="clear" w:pos="709"/>
              </w:tabs>
              <w:spacing w:before="0" w:after="160"/>
              <w:jc w:val="start"/>
              <w:rPr>
                <w:b/>
                <w:sz w:val="16"/>
                <w:szCs w:val="16"/>
              </w:rPr>
            </w:pPr>
            <w:r>
              <w:rPr>
                <w:b/>
                <w:sz w:val="16"/>
                <w:szCs w:val="16"/>
              </w:rPr>
              <w:t>Transformacion_H2_IS13_alta_D_E_165</w:t>
            </w:r>
          </w:p>
        </w:tc>
        <w:tc>
          <w:tcPr>
            <w:tcW w:w="3011" w:type="dxa"/>
            <w:tcBorders>
              <w:start w:val="single" w:sz="2" w:space="0" w:color="000000"/>
              <w:bottom w:val="single" w:sz="2" w:space="0" w:color="000000"/>
            </w:tcBorders>
            <w:vAlign w:val="bottom"/>
          </w:tcPr>
          <w:p>
            <w:pPr>
              <w:pStyle w:val="Normal"/>
              <w:tabs>
                <w:tab w:val="clear" w:pos="709"/>
              </w:tabs>
              <w:spacing w:before="0" w:after="160"/>
              <w:jc w:val="start"/>
              <w:rPr>
                <w:sz w:val="16"/>
                <w:szCs w:val="16"/>
              </w:rPr>
            </w:pPr>
            <w:r>
              <w:rPr>
                <w:sz w:val="16"/>
                <w:szCs w:val="16"/>
              </w:rPr>
              <w:t>GoFagus H2</w:t>
            </w:r>
          </w:p>
        </w:tc>
        <w:tc>
          <w:tcPr>
            <w:tcW w:w="110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D</w:t>
            </w:r>
          </w:p>
        </w:tc>
        <w:tc>
          <w:tcPr>
            <w:tcW w:w="521"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165</w:t>
            </w:r>
          </w:p>
        </w:tc>
        <w:tc>
          <w:tcPr>
            <w:tcW w:w="71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453</w:t>
            </w:r>
          </w:p>
        </w:tc>
        <w:tc>
          <w:tcPr>
            <w:tcW w:w="1044"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60</w:t>
            </w:r>
          </w:p>
        </w:tc>
        <w:tc>
          <w:tcPr>
            <w:tcW w:w="1080"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40</w:t>
            </w:r>
          </w:p>
        </w:tc>
        <w:tc>
          <w:tcPr>
            <w:tcW w:w="732" w:type="dxa"/>
            <w:tcBorders>
              <w:start w:val="single" w:sz="2" w:space="0" w:color="000000"/>
              <w:bottom w:val="single" w:sz="2" w:space="0" w:color="000000"/>
            </w:tcBorders>
            <w:vAlign w:val="bottom"/>
          </w:tcPr>
          <w:p>
            <w:pPr>
              <w:pStyle w:val="Normal"/>
              <w:tabs>
                <w:tab w:val="clear" w:pos="709"/>
              </w:tabs>
              <w:spacing w:before="0" w:after="160"/>
              <w:jc w:val="center"/>
              <w:rPr>
                <w:sz w:val="16"/>
                <w:szCs w:val="16"/>
              </w:rPr>
            </w:pPr>
            <w:r>
              <w:rPr>
                <w:sz w:val="16"/>
                <w:szCs w:val="16"/>
              </w:rPr>
              <w:t>20</w:t>
            </w:r>
          </w:p>
        </w:tc>
        <w:tc>
          <w:tcPr>
            <w:tcW w:w="1248"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sz w:val="16"/>
                <w:szCs w:val="16"/>
              </w:rPr>
            </w:pPr>
            <w:r>
              <w:rPr>
                <w:sz w:val="16"/>
                <w:szCs w:val="16"/>
              </w:rPr>
              <w:t>10</w:t>
            </w:r>
          </w:p>
        </w:tc>
      </w:tr>
    </w:tbl>
    <w:p>
      <w:pPr>
        <w:pStyle w:val="Normal"/>
        <w:rPr/>
      </w:pPr>
      <w:r>
        <w:rPr/>
      </w:r>
    </w:p>
    <w:p>
      <w:pPr>
        <w:pStyle w:val="Normal"/>
        <w:rPr/>
      </w:pPr>
      <w:r>
        <w:rPr/>
      </w:r>
    </w:p>
    <w:p>
      <w:pPr>
        <w:pStyle w:val="Figura"/>
        <w:numPr>
          <w:ilvl w:val="0"/>
          <w:numId w:val="3"/>
        </w:numPr>
        <w:rPr/>
      </w:pPr>
      <w:bookmarkStart w:id="80" w:name="__RefNumPara__10223_2692258655"/>
      <w:bookmarkEnd w:id="80"/>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9251950" cy="4731385"/>
            <wp:effectExtent l="0" t="0" r="0" b="0"/>
            <wp:wrapSquare wrapText="largest"/>
            <wp:docPr id="25" name="Imagen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7" descr="" title=""/>
                    <pic:cNvPicPr>
                      <a:picLocks noChangeAspect="1" noChangeArrowheads="1"/>
                    </pic:cNvPicPr>
                  </pic:nvPicPr>
                  <pic:blipFill>
                    <a:blip r:embed="rId33"/>
                    <a:stretch>
                      <a:fillRect/>
                    </a:stretch>
                  </pic:blipFill>
                  <pic:spPr bwMode="auto">
                    <a:xfrm>
                      <a:off x="0" y="0"/>
                      <a:ext cx="9251950" cy="4731385"/>
                    </a:xfrm>
                    <a:prstGeom prst="rect">
                      <a:avLst/>
                    </a:prstGeom>
                  </pic:spPr>
                </pic:pic>
              </a:graphicData>
            </a:graphic>
          </wp:anchor>
        </w:drawing>
      </w:r>
      <w:r>
        <w:rPr/>
        <w:t>Comparación de escenarios en un ejemplo del programa CO2Fix</w:t>
      </w:r>
    </w:p>
    <w:p>
      <w:pPr>
        <w:sectPr>
          <w:headerReference w:type="even" r:id="rId34"/>
          <w:headerReference w:type="default" r:id="rId35"/>
          <w:headerReference w:type="first" r:id="rId36"/>
          <w:footerReference w:type="even" r:id="rId37"/>
          <w:footerReference w:type="default" r:id="rId38"/>
          <w:footerReference w:type="first" r:id="rId39"/>
          <w:type w:val="nextPage"/>
          <w:pgSz w:orient="landscape" w:w="16838" w:h="11906"/>
          <w:pgMar w:left="1134" w:right="1134" w:gutter="0" w:header="0" w:top="1134" w:footer="0" w:bottom="1134"/>
          <w:pgNumType w:fmt="decimal"/>
          <w:formProt w:val="false"/>
          <w:textDirection w:val="lrTb"/>
          <w:docGrid w:type="default" w:linePitch="600" w:charSpace="40960"/>
        </w:sectPr>
        <w:pStyle w:val="Normal"/>
        <w:rPr/>
      </w:pPr>
      <w:r>
        <w:rPr/>
      </w:r>
    </w:p>
    <w:p>
      <w:pPr>
        <w:pStyle w:val="Normal"/>
        <w:rPr/>
      </w:pPr>
      <w:r>
        <w:rPr/>
      </w:r>
    </w:p>
    <w:p>
      <w:pPr>
        <w:pStyle w:val="Heading1"/>
        <w:ind w:hanging="0" w:start="0"/>
        <w:rPr/>
      </w:pPr>
      <w:bookmarkStart w:id="81" w:name="__RefHeading___Toc5439_483220859"/>
      <w:bookmarkStart w:id="82" w:name="_Toc110948151"/>
      <w:bookmarkStart w:id="83" w:name="_Toc115357143"/>
      <w:bookmarkEnd w:id="81"/>
      <w:r>
        <w:rPr/>
        <w:t>REFERENCIAS</w:t>
      </w:r>
      <w:bookmarkEnd w:id="82"/>
      <w:bookmarkEnd w:id="83"/>
    </w:p>
    <w:p>
      <w:pPr>
        <w:sectPr>
          <w:headerReference w:type="even" r:id="rId40"/>
          <w:headerReference w:type="default" r:id="rId41"/>
          <w:footerReference w:type="even" r:id="rId42"/>
          <w:footerReference w:type="default" r:id="rId43"/>
          <w:type w:val="nextPage"/>
          <w:pgSz w:w="11906" w:h="16838"/>
          <w:pgMar w:left="1701" w:right="1701" w:gutter="0" w:header="397" w:top="1417" w:footer="708" w:bottom="1417"/>
          <w:pgNumType w:fmt="decimal"/>
          <w:formProt w:val="false"/>
          <w:textDirection w:val="lrTb"/>
          <w:docGrid w:type="default" w:linePitch="360" w:charSpace="0"/>
        </w:sectPr>
      </w:pPr>
    </w:p>
    <w:p>
      <w:pPr>
        <w:pStyle w:val="Bibliografa1"/>
        <w:rPr/>
      </w:pPr>
      <w:r>
        <w:rPr/>
        <w:t>Aigner, D., Lovell, C.A.K., Schmidt, P., 2023. Reprint of: Formulation and estimation of stochastic frontier production function models. J. Econom., Jubilee Issue - Celebrating our Fiftieth Anniversary: 1973--2023 234, 15–24. https://doi.org/10.1016/j.jeconom.2023.01.023</w:t>
      </w:r>
    </w:p>
    <w:p>
      <w:pPr>
        <w:pStyle w:val="Bibliografa1"/>
        <w:rPr/>
      </w:pPr>
      <w:r>
        <w:rPr/>
        <w:t>Bartelink, H., 1997. Allometric relationships for biomass and leaf area of beech (Fagus sylvatica L). Ann. Sci. For. 54, 39–50. https://doi.org/10.1051/forest:19970104</w:t>
      </w:r>
    </w:p>
    <w:p>
      <w:pPr>
        <w:pStyle w:val="Bibliografa1"/>
        <w:rPr/>
      </w:pPr>
      <w:r>
        <w:rPr/>
        <w:t>Bianchi, S., Siipilehto, J., Repola, J., Niemisto, P., Korhonen, K., Peltoniemi, M., Salminen, H., Hynynen, J., 2023. Individual tree basal area increment models suitable for different stand structures in Finland. For. Ecol. Manag. 549, 121467. https://doi.org/10.1016/j.foreco.2023.121467</w:t>
      </w:r>
    </w:p>
    <w:p>
      <w:pPr>
        <w:pStyle w:val="Bibliografa1"/>
        <w:rPr/>
      </w:pPr>
      <w:r>
        <w:rPr/>
        <w:t>Centre National de la Propiété Forestière, C., 2020. Itinéraires techniques de Fagus sylvatica.</w:t>
      </w:r>
    </w:p>
    <w:p>
      <w:pPr>
        <w:pStyle w:val="Bibliografa1"/>
        <w:rPr/>
      </w:pPr>
      <w:r>
        <w:rPr/>
        <w:t>Charru, M., Seynave, I., Morneau, F., Rivoire, M., Bontemps, J.-D., 2012. Significant differences and curvilinearity in the self-thinning relationships of 11 temperate tree species assessed from forest inventory data. Ann. For. Sci. 69, 195–205. https://doi.org/10.1007/s13595-011-0149-0</w:t>
      </w:r>
    </w:p>
    <w:p>
      <w:pPr>
        <w:pStyle w:val="Bibliografa1"/>
        <w:rPr/>
      </w:pPr>
      <w:r>
        <w:rPr/>
        <w:t>Coelli, T., Henningsen, A., 2020. frontier: Stochastic Frontier Analysis.</w:t>
      </w:r>
    </w:p>
    <w:p>
      <w:pPr>
        <w:pStyle w:val="Bibliografa1"/>
        <w:rPr/>
      </w:pPr>
      <w:r>
        <w:rPr/>
        <w:t>Elzhov, T.V., Mullen, K.M., Spiess, A.-N., Bolker, B., 2023. minpack.lm: R Interface to the Levenberg-Marquardt Nonlinear Least-Squares Algorithm Found in MINPACK, Plus Support for Bounds.</w:t>
      </w:r>
    </w:p>
    <w:p>
      <w:pPr>
        <w:pStyle w:val="Bibliografa1"/>
        <w:rPr/>
      </w:pPr>
      <w:r>
        <w:rPr/>
        <w:t>Gaztelurrutia, M.R., González, G.M., 2001. Modelo de simulación de claras en masas de Pinus sylvestris L., Monografías INIA. Instituto nacional de investigación y tecnología agraria y alimentaria.</w:t>
      </w:r>
    </w:p>
    <w:p>
      <w:pPr>
        <w:pStyle w:val="Bibliografa1"/>
        <w:rPr/>
      </w:pPr>
      <w:r>
        <w:rPr/>
        <w:t>Gertrudix, R.R.-P., Montero, G., Rio, M. del, 2012. Biomass models to estimate carbon stocks for hardwood tree species. For. Syst. 21, 42–52. https://doi.org/10.5424/fs/2112211-02193</w:t>
      </w:r>
    </w:p>
    <w:p>
      <w:pPr>
        <w:pStyle w:val="Bibliografa1"/>
        <w:rPr/>
      </w:pPr>
      <w:r>
        <w:rPr/>
        <w:t>Gobierno de Navarra, Genea Consultores, Bautista, I., n.d. Contenidos para una publicación divulgativa sobre ensayos de claras  en Fagus sylvatica L. y Pinus nigra Arn. subsp. nigra en Navarra.</w:t>
      </w:r>
    </w:p>
    <w:p>
      <w:pPr>
        <w:pStyle w:val="Bibliografa1"/>
        <w:rPr/>
      </w:pPr>
      <w:r>
        <w:rPr/>
        <w:t>Gorgoso-Varela, J.J., Ponce, R.A., Rodríguez-Puerta, F., 2021. Modeling Diameter Distributions with Six Probability Density Functions in Pinus halepensis Mill. Plantations Using Low-Density Airborne Laser Scanning Data in Aragón (Northeast Spain). Remote Sens. 13, 2307. https://doi.org/10.3390/rs13122307</w:t>
      </w:r>
    </w:p>
    <w:p>
      <w:pPr>
        <w:pStyle w:val="Bibliografa1"/>
        <w:rPr/>
      </w:pPr>
      <w:r>
        <w:rPr/>
        <w:t>Grupo Operativo Fagus, 2023. Resultado finales del proyecto Grupo Operativo FAGUS.</w:t>
      </w:r>
    </w:p>
    <w:p>
      <w:pPr>
        <w:pStyle w:val="Bibliografa1"/>
        <w:rPr/>
      </w:pPr>
      <w:r>
        <w:rPr/>
        <w:t>Inventario Forestal Nacional [WWW Document], n.d. . Minist. Para Transic. Ecológica El Reto Demográfico. URL https://www.miteco.gob.es/es/biodiversidad/temas/inventarios-nacionales/inventario-forestal-nacional.html (accessed 5.22.24).</w:t>
      </w:r>
    </w:p>
    <w:p>
      <w:pPr>
        <w:pStyle w:val="Bibliografa1"/>
        <w:rPr/>
      </w:pPr>
      <w:r>
        <w:rPr/>
        <w:t>Koenker, R., 2023. quantreg: Quantile Regression.</w:t>
      </w:r>
    </w:p>
    <w:p>
      <w:pPr>
        <w:pStyle w:val="Bibliografa1"/>
        <w:rPr/>
      </w:pPr>
      <w:r>
        <w:rPr/>
        <w:t>Madrigal, A., Gobierno de Navarra * Fondo de Publicaciones, Puertas, F., Millán, J.M., Navarra (Comunidad Autónoma) Departamento de Agricultura, G. y M., 1992. Tablas de Produccion Para Fagus Sylvatica l en Navarra, Serie Agraria Series. Gobierno de Navarra * Fondo de Publicaciones.</w:t>
      </w:r>
    </w:p>
    <w:p>
      <w:pPr>
        <w:pStyle w:val="Bibliografa1"/>
        <w:rPr/>
      </w:pPr>
      <w:r>
        <w:rPr/>
        <w:t>Masera, O.R., Garza-Caligaris, J.F., Kanninen, M., Karjalainen, T., Liski, J., Nabuurs, G.J., Pussinen, A., de Jong, B.H.J., Mohren, G.M.J., 2003. Modeling carbon sequestration in afforestation, agroforestry and forest management projects: the CO2FIX V.2 approach. Ecol. Model. 164, 177–199. https://doi.org/10.1016/S0304-3800(02)00419-2</w:t>
      </w:r>
    </w:p>
    <w:p>
      <w:pPr>
        <w:pStyle w:val="Bibliografa1"/>
        <w:rPr/>
      </w:pPr>
      <w:r>
        <w:rPr/>
        <w:t>Montero, G., Ruiz-Peinado, R., Muñoz, M., 2005. Producción de biomasa y fijación de CO2 por los bosques españoles, Monografías INIA. Serie forestal. INIA - Instituto Nacional de Investigación y Tecnología Agraria y Alimentaria.</w:t>
      </w:r>
    </w:p>
    <w:p>
      <w:pPr>
        <w:pStyle w:val="Bibliografa1"/>
        <w:rPr/>
      </w:pPr>
      <w:r>
        <w:rPr/>
        <w:t>Office National des Forêts, Fundación Hazi, 2022. GUÍA DE LA SELVICULTURA DEL  HAYA - MACIZO PIRENAICO.</w:t>
      </w:r>
    </w:p>
    <w:p>
      <w:pPr>
        <w:pStyle w:val="Bibliografa1"/>
        <w:rPr/>
      </w:pPr>
      <w:r>
        <w:rPr/>
        <w:t>R Core Team, 2023. R: A Language and Environment for Statistical Computing. R Foundation for Statistical Computing, Vienna, Austria.</w:t>
      </w:r>
    </w:p>
    <w:p>
      <w:pPr>
        <w:pStyle w:val="Bibliografa1"/>
        <w:rPr/>
      </w:pPr>
      <w:r>
        <w:rPr/>
        <w:t>Schelhaas, M.J., van Esch, P.W., Groen, T.A., de Jong, B.H.J., Kanninen, M., Liski, J., Masera, O., Mohren, G.M.J., Nabuurs, G.J., Palosuo, T., Pedroni, L., Vallejo, A., Vilén, T., 2004. CO2FIX V 3.1 - A modelling framework for quantifying carbon sequestration in forest ecosystems. ALTERRA Report 1068.</w:t>
      </w:r>
    </w:p>
    <w:p>
      <w:pPr>
        <w:pStyle w:val="Bibliografa1"/>
        <w:rPr/>
      </w:pPr>
      <w:r>
        <w:rPr/>
        <w:t>Serrada Hierro, R., 2011. Apuntes de selvicultura. Fundación Conde del Valle de Salazar, Madrid.</w:t>
      </w:r>
    </w:p>
    <w:p>
      <w:pPr>
        <w:pStyle w:val="Bibliografa1"/>
        <w:rPr/>
      </w:pPr>
      <w:r>
        <w:rPr/>
        <w:t>Servicio de Montes. Gobierno de Navarra, NIK-GAN, 2015. Plan General Comarca Pirenaica.</w:t>
      </w:r>
    </w:p>
    <w:p>
      <w:pPr>
        <w:pStyle w:val="Bibliografa1"/>
        <w:rPr/>
      </w:pPr>
      <w:r>
        <w:rPr/>
        <w:t>Sharma, R.P., Štefančík, I., Vacek, Z., Vacek, S., 2019. Generalized Nonlinear Mixed-Effects Individual Tree Diameter Increment Models for Beech Forests in Slovakia. Forests 10, 451. https://doi.org/10.3390/f10050451</w:t>
      </w:r>
    </w:p>
    <w:p>
      <w:pPr>
        <w:pStyle w:val="Bibliografa1"/>
        <w:rPr/>
      </w:pPr>
      <w:r>
        <w:rPr/>
        <w:t>Trifković, V., Bončina, A., Ficko, A., 2023. Density-dependent mortality models for mono- and multi-species uneven-aged stands: The role of species mixture. For. Ecol. Manag. 545, 121260. https://doi.org/10.1016/j.foreco.2023.121260</w:t>
      </w:r>
    </w:p>
    <w:p>
      <w:pPr>
        <w:sectPr>
          <w:type w:val="continuous"/>
          <w:pgSz w:w="11906" w:h="16838"/>
          <w:pgMar w:left="1701" w:right="1701" w:gutter="0" w:header="397" w:top="1417" w:footer="708" w:bottom="1417"/>
          <w:formProt w:val="false"/>
          <w:textDirection w:val="lrTb"/>
          <w:docGrid w:type="default" w:linePitch="360" w:charSpace="0"/>
        </w:sectPr>
      </w:pPr>
    </w:p>
    <w:p>
      <w:pPr>
        <w:pStyle w:val="Normal"/>
        <w:widowControl/>
        <w:bidi w:val="0"/>
        <w:spacing w:lineRule="auto" w:line="259" w:before="0" w:after="160"/>
        <w:jc w:val="both"/>
        <w:rPr/>
      </w:pPr>
      <w:r>
        <w:rPr/>
      </w:r>
    </w:p>
    <w:sectPr>
      <w:type w:val="continuous"/>
      <w:pgSz w:w="11906" w:h="16838"/>
      <w:pgMar w:left="1701" w:right="1701" w:gutter="0" w:header="397"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Poppins">
    <w:charset w:val="00" w:characterSet="windows-1252"/>
    <w:family w:val="roman"/>
    <w:pitch w:val="variable"/>
  </w:font>
  <w:font w:name="Poppins">
    <w:charset w:val="00" w:characterSet="windows-1252"/>
    <w:family w:val="swiss"/>
    <w:pitch w:val="variable"/>
  </w:font>
  <w:font w:name="Segoe UI Light">
    <w:charset w:val="00" w:characterSet="windows-1252"/>
    <w:family w:val="roman"/>
    <w:pitch w:val="variable"/>
  </w:font>
  <w:font w:name="Calibri Light">
    <w:charset w:val="00" w:characterSet="windows-1252"/>
    <w:family w:val="roman"/>
    <w:pitch w:val="variable"/>
  </w:font>
  <w:font w:name="Poppins SemiBold">
    <w:charset w:val="00" w:characterSet="windows-1252"/>
    <w:family w:val="roman"/>
    <w:pitch w:val="variable"/>
  </w:font>
  <w:font w:name="OpenSymbol">
    <w:altName w:val="Arial Unicode MS"/>
    <w:charset w:val="02"/>
    <w:family w:val="auto"/>
    <w:pitch w:val="default"/>
  </w:font>
  <w:font w:name="Liberation Sans">
    <w:altName w:val="Arial"/>
    <w:charset w:val="00" w:characterSet="windows-1252"/>
    <w:family w:val="swiss"/>
    <w:pitch w:val="variable"/>
  </w:font>
  <w:font w:name="Avant Garde Book BT">
    <w:charset w:val="00" w:characterSet="windows-1252"/>
    <w:family w:val="roman"/>
    <w:pitch w:val="variable"/>
  </w:font>
  <w:font w:name="Arial">
    <w:charset w:val="00" w:characterSet="windows-1252"/>
    <w:family w:val="roman"/>
    <w:pitch w:val="variable"/>
  </w:font>
  <w:font w:name="Tahoma">
    <w:charset w:val="00" w:characterSet="windows-1252"/>
    <w:family w:val="roman"/>
    <w:pitch w:val="variable"/>
  </w:font>
  <w:font w:name="Liberation Mono">
    <w:altName w:val="Courier New"/>
    <w:charset w:val="00" w:characterSet="windows-1252"/>
    <w:family w:val="modern"/>
    <w:pitch w:val="fixed"/>
  </w:font>
  <w:font w:name="Poppins Light">
    <w:charset w:val="00" w:characterSet="windows-1252"/>
    <w:family w:val="roman"/>
    <w:pitch w:val="variable"/>
  </w:font>
  <w:font w:name="Poppins">
    <w:charset w:val="00" w:characterSet="windows-1252"/>
    <w:family w:val="auto"/>
    <w:pitch w:val="variable"/>
  </w:font>
  <w:font w:name="Poppins">
    <w:altName w:val="Italic"/>
    <w:charset w:val="00" w:characterSet="windows-1252"/>
    <w:family w:val="roman"/>
    <w:pitch w:val="variable"/>
  </w:font>
  <w:font w:name="Symbol">
    <w:charset w:val="00" w:characterSet="windows-1252"/>
    <w:family w:val="auto"/>
    <w:pitch w:val="default"/>
  </w:font>
  <w:font w:name="Arial">
    <w:charset w:val="00" w:characterSet="windows-1252"/>
    <w:family w:val="swiss"/>
    <w:pitch w:val="default"/>
  </w:font>
  <w:font w:name="Liberation Serif">
    <w:altName w:val="Times New Roman"/>
    <w:charset w:val="00" w:characterSet="windows-1252"/>
    <w:family w:val="roman"/>
    <w:pitch w:val="default"/>
  </w:font>
  <w:font w:name="Liberation Sans">
    <w:altName w:val="Arial"/>
    <w:charset w:val="00" w:characterSet="windows-1252"/>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1" allowOverlap="1" relativeHeight="33">
              <wp:simplePos x="0" y="0"/>
              <wp:positionH relativeFrom="column">
                <wp:posOffset>-803910</wp:posOffset>
              </wp:positionH>
              <wp:positionV relativeFrom="paragraph">
                <wp:posOffset>-289560</wp:posOffset>
              </wp:positionV>
              <wp:extent cx="3133725" cy="768350"/>
              <wp:effectExtent l="635" t="0" r="0" b="0"/>
              <wp:wrapNone/>
              <wp:docPr id="4" name="Cuadro de texto 2"/>
              <a:graphic xmlns:a="http://schemas.openxmlformats.org/drawingml/2006/main">
                <a:graphicData uri="http://schemas.microsoft.com/office/word/2010/wordprocessingShape">
                  <wps:wsp>
                    <wps:cNvSpPr/>
                    <wps:spPr>
                      <a:xfrm>
                        <a:off x="0" y="0"/>
                        <a:ext cx="3133800" cy="768240"/>
                      </a:xfrm>
                      <a:prstGeom prst="rect">
                        <a:avLst/>
                      </a:prstGeom>
                      <a:noFill/>
                      <a:ln w="9360">
                        <a:noFill/>
                      </a:ln>
                    </wps:spPr>
                    <wps:style>
                      <a:lnRef idx="0"/>
                      <a:fillRef idx="0"/>
                      <a:effectRef idx="0"/>
                      <a:fontRef idx="minor"/>
                    </wps:style>
                    <wps:txbx>
                      <w:txbxContent>
                        <w:p>
                          <w:pPr>
                            <w:pStyle w:val="Contenidodelmarco"/>
                            <w:spacing w:lineRule="auto" w:line="276" w:before="0" w:after="0"/>
                            <w:ind w:end="-18"/>
                            <w:rPr>
                              <w:rFonts w:ascii="Poppins Light" w:hAnsi="Poppins Light" w:cs="Poppins Light"/>
                              <w:color w:val="785A1E"/>
                              <w:sz w:val="16"/>
                              <w:szCs w:val="16"/>
                              <w:lang w:val="pt-BR"/>
                            </w:rPr>
                          </w:pPr>
                          <w:r>
                            <w:rPr>
                              <w:rFonts w:cs="Poppins Light" w:ascii="Poppins Light" w:hAnsi="Poppins Light"/>
                              <w:color w:val="785A1E"/>
                              <w:sz w:val="16"/>
                              <w:szCs w:val="16"/>
                              <w:lang w:val="pt-BR"/>
                            </w:rPr>
                            <w:t>föra</w:t>
                          </w:r>
                        </w:p>
                        <w:p>
                          <w:pPr>
                            <w:pStyle w:val="Contenidodelmarco"/>
                            <w:spacing w:lineRule="auto" w:line="276" w:before="0" w:after="0"/>
                            <w:rPr>
                              <w:rFonts w:ascii="Poppins Light" w:hAnsi="Poppins Light" w:cs="Poppins Light"/>
                              <w:color w:val="785A1E"/>
                              <w:sz w:val="16"/>
                              <w:szCs w:val="16"/>
                              <w:lang w:val="pt-BR"/>
                            </w:rPr>
                          </w:pPr>
                          <w:r>
                            <w:rPr>
                              <w:rFonts w:cs="Poppins Light" w:ascii="Poppins Light" w:hAnsi="Poppins Light"/>
                              <w:color w:val="785A1E"/>
                              <w:sz w:val="16"/>
                              <w:szCs w:val="16"/>
                              <w:lang w:val="pt-BR"/>
                            </w:rPr>
                            <w:t>campus universitario duques de soria | 42004 soria, spain</w:t>
                          </w:r>
                        </w:p>
                        <w:p>
                          <w:pPr>
                            <w:pStyle w:val="Contenidodelmarco"/>
                            <w:spacing w:lineRule="auto" w:line="276" w:before="0" w:after="0"/>
                            <w:rPr>
                              <w:rFonts w:ascii="Poppins Light" w:hAnsi="Poppins Light" w:cs="Poppins Light"/>
                              <w:color w:val="785A1E"/>
                              <w:sz w:val="16"/>
                              <w:szCs w:val="16"/>
                              <w:lang w:val="pt-BR"/>
                            </w:rPr>
                          </w:pPr>
                          <w:r>
                            <w:rPr>
                              <w:rFonts w:cs="Poppins Light" w:ascii="Poppins Light" w:hAnsi="Poppins Light"/>
                              <w:color w:val="785A1E"/>
                              <w:sz w:val="16"/>
                              <w:szCs w:val="16"/>
                              <w:lang w:val="pt-BR"/>
                            </w:rPr>
                            <w:t>975 253 886</w:t>
                          </w:r>
                        </w:p>
                        <w:p>
                          <w:pPr>
                            <w:pStyle w:val="Contenidodelmarco"/>
                            <w:spacing w:lineRule="auto" w:line="276" w:before="0" w:after="0"/>
                            <w:ind w:end="-18"/>
                            <w:rPr>
                              <w:rFonts w:ascii="Poppins Light" w:hAnsi="Poppins Light" w:cs="Poppins Light"/>
                              <w:color w:val="785A1E"/>
                              <w:sz w:val="16"/>
                              <w:szCs w:val="16"/>
                              <w:lang w:val="pt-BR"/>
                            </w:rPr>
                          </w:pPr>
                          <w:r>
                            <w:rPr>
                              <w:rFonts w:cs="Poppins Light" w:ascii="Poppins Light" w:hAnsi="Poppins Light"/>
                              <w:color w:val="785A1E"/>
                              <w:sz w:val="16"/>
                              <w:szCs w:val="16"/>
                              <w:lang w:val="pt-BR"/>
                            </w:rPr>
                            <w:t>info@fora.es | www.fora.es</w:t>
                          </w:r>
                        </w:p>
                      </w:txbxContent>
                    </wps:txbx>
                    <wps:bodyPr anchor="t">
                      <a:spAutoFit/>
                    </wps:bodyPr>
                  </wps:wsp>
                </a:graphicData>
              </a:graphic>
              <wp14:sizeRelV relativeFrom="margin">
                <wp14:pctHeight>20000</wp14:pctHeight>
              </wp14:sizeRelV>
            </wp:anchor>
          </w:drawing>
        </mc:Choice>
        <mc:Fallback>
          <w:pict>
            <v:rect id="shape_0" ID="Cuadro de texto 2" path="m0,0l-2147483645,0l-2147483645,-2147483646l0,-2147483646xe" stroked="f" o:allowincell="f" style="position:absolute;margin-left:-63.3pt;margin-top:-22.8pt;width:246.7pt;height:60.45pt;mso-wrap-style:square;v-text-anchor:top">
              <v:fill o:detectmouseclick="t" on="false"/>
              <v:stroke color="#3465a4" weight="9360" joinstyle="miter" endcap="flat"/>
              <v:textbox>
                <w:txbxContent>
                  <w:p>
                    <w:pPr>
                      <w:pStyle w:val="Contenidodelmarco"/>
                      <w:spacing w:lineRule="auto" w:line="276" w:before="0" w:after="0"/>
                      <w:ind w:end="-18"/>
                      <w:rPr>
                        <w:rFonts w:ascii="Poppins Light" w:hAnsi="Poppins Light" w:cs="Poppins Light"/>
                        <w:color w:val="785A1E"/>
                        <w:sz w:val="16"/>
                        <w:szCs w:val="16"/>
                        <w:lang w:val="pt-BR"/>
                      </w:rPr>
                    </w:pPr>
                    <w:r>
                      <w:rPr>
                        <w:rFonts w:cs="Poppins Light" w:ascii="Poppins Light" w:hAnsi="Poppins Light"/>
                        <w:color w:val="785A1E"/>
                        <w:sz w:val="16"/>
                        <w:szCs w:val="16"/>
                        <w:lang w:val="pt-BR"/>
                      </w:rPr>
                      <w:t>föra</w:t>
                    </w:r>
                  </w:p>
                  <w:p>
                    <w:pPr>
                      <w:pStyle w:val="Contenidodelmarco"/>
                      <w:spacing w:lineRule="auto" w:line="276" w:before="0" w:after="0"/>
                      <w:rPr>
                        <w:rFonts w:ascii="Poppins Light" w:hAnsi="Poppins Light" w:cs="Poppins Light"/>
                        <w:color w:val="785A1E"/>
                        <w:sz w:val="16"/>
                        <w:szCs w:val="16"/>
                        <w:lang w:val="pt-BR"/>
                      </w:rPr>
                    </w:pPr>
                    <w:r>
                      <w:rPr>
                        <w:rFonts w:cs="Poppins Light" w:ascii="Poppins Light" w:hAnsi="Poppins Light"/>
                        <w:color w:val="785A1E"/>
                        <w:sz w:val="16"/>
                        <w:szCs w:val="16"/>
                        <w:lang w:val="pt-BR"/>
                      </w:rPr>
                      <w:t>campus universitario duques de soria | 42004 soria, spain</w:t>
                    </w:r>
                  </w:p>
                  <w:p>
                    <w:pPr>
                      <w:pStyle w:val="Contenidodelmarco"/>
                      <w:spacing w:lineRule="auto" w:line="276" w:before="0" w:after="0"/>
                      <w:rPr>
                        <w:rFonts w:ascii="Poppins Light" w:hAnsi="Poppins Light" w:cs="Poppins Light"/>
                        <w:color w:val="785A1E"/>
                        <w:sz w:val="16"/>
                        <w:szCs w:val="16"/>
                        <w:lang w:val="pt-BR"/>
                      </w:rPr>
                    </w:pPr>
                    <w:r>
                      <w:rPr>
                        <w:rFonts w:cs="Poppins Light" w:ascii="Poppins Light" w:hAnsi="Poppins Light"/>
                        <w:color w:val="785A1E"/>
                        <w:sz w:val="16"/>
                        <w:szCs w:val="16"/>
                        <w:lang w:val="pt-BR"/>
                      </w:rPr>
                      <w:t>975 253 886</w:t>
                    </w:r>
                  </w:p>
                  <w:p>
                    <w:pPr>
                      <w:pStyle w:val="Contenidodelmarco"/>
                      <w:spacing w:lineRule="auto" w:line="276" w:before="0" w:after="0"/>
                      <w:ind w:end="-18"/>
                      <w:rPr>
                        <w:rFonts w:ascii="Poppins Light" w:hAnsi="Poppins Light" w:cs="Poppins Light"/>
                        <w:color w:val="785A1E"/>
                        <w:sz w:val="16"/>
                        <w:szCs w:val="16"/>
                        <w:lang w:val="pt-BR"/>
                      </w:rPr>
                    </w:pPr>
                    <w:r>
                      <w:rPr>
                        <w:rFonts w:cs="Poppins Light" w:ascii="Poppins Light" w:hAnsi="Poppins Light"/>
                        <w:color w:val="785A1E"/>
                        <w:sz w:val="16"/>
                        <w:szCs w:val="16"/>
                        <w:lang w:val="pt-BR"/>
                      </w:rPr>
                      <w:t>info@fora.es | www.fora.es</w:t>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18"/>
        <w:szCs w:val="18"/>
      </w:rPr>
    </w:pPr>
    <w:r>
      <w:rPr>
        <w:rFonts w:cs="Poppins Light" w:ascii="Poppins Light" w:hAnsi="Poppins Light"/>
        <w:color w:val="785A1E"/>
        <w:sz w:val="18"/>
        <w:szCs w:val="18"/>
      </w:rPr>
      <w:fldChar w:fldCharType="begin"/>
    </w:r>
    <w:r>
      <w:rPr>
        <w:sz w:val="18"/>
        <w:szCs w:val="18"/>
        <w:rFonts w:cs="Poppins Light" w:ascii="Poppins Light" w:hAnsi="Poppins Light"/>
        <w:color w:val="785A1E"/>
      </w:rPr>
      <w:instrText xml:space="preserve"> PAGE </w:instrText>
    </w:r>
    <w:r>
      <w:rPr>
        <w:sz w:val="18"/>
        <w:szCs w:val="18"/>
        <w:rFonts w:cs="Poppins Light" w:ascii="Poppins Light" w:hAnsi="Poppins Light"/>
        <w:color w:val="785A1E"/>
      </w:rPr>
      <w:fldChar w:fldCharType="separate"/>
    </w:r>
    <w:r>
      <w:rPr>
        <w:sz w:val="18"/>
        <w:szCs w:val="18"/>
        <w:rFonts w:cs="Poppins Light" w:ascii="Poppins Light" w:hAnsi="Poppins Light"/>
        <w:color w:val="785A1E"/>
      </w:rPr>
      <w:t>34</w:t>
    </w:r>
    <w:r>
      <w:rPr>
        <w:sz w:val="18"/>
        <w:szCs w:val="18"/>
        <w:rFonts w:cs="Poppins Light" w:ascii="Poppins Light" w:hAnsi="Poppins Light"/>
        <w:color w:val="785A1E"/>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sz w:val="18"/>
        <w:szCs w:val="18"/>
      </w:rPr>
    </w:pPr>
    <w:r>
      <w:rPr/>
      <w:fldChar w:fldCharType="begin"/>
    </w:r>
    <w:r>
      <w:rPr/>
      <w:instrText xml:space="preserve"> PAGE </w:instrText>
    </w:r>
    <w:r>
      <w:rPr/>
      <w:fldChar w:fldCharType="separate"/>
    </w:r>
    <w:r>
      <w:rPr/>
      <w:t>33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18"/>
        <w:szCs w:val="18"/>
      </w:rPr>
    </w:pPr>
    <w:r>
      <w:rPr>
        <w:rFonts w:cs="Poppins Light" w:ascii="Poppins Light" w:hAnsi="Poppins Light"/>
        <w:color w:val="785A1E"/>
        <w:sz w:val="18"/>
        <w:szCs w:val="18"/>
      </w:rPr>
      <w:fldChar w:fldCharType="begin"/>
    </w:r>
    <w:r>
      <w:rPr>
        <w:sz w:val="18"/>
        <w:szCs w:val="18"/>
        <w:rFonts w:cs="Poppins Light" w:ascii="Poppins Light" w:hAnsi="Poppins Light"/>
        <w:color w:val="785A1E"/>
      </w:rPr>
      <w:instrText xml:space="preserve"> PAGE </w:instrText>
    </w:r>
    <w:r>
      <w:rPr>
        <w:sz w:val="18"/>
        <w:szCs w:val="18"/>
        <w:rFonts w:cs="Poppins Light" w:ascii="Poppins Light" w:hAnsi="Poppins Light"/>
        <w:color w:val="785A1E"/>
      </w:rPr>
      <w:fldChar w:fldCharType="separate"/>
    </w:r>
    <w:r>
      <w:rPr>
        <w:sz w:val="18"/>
        <w:szCs w:val="18"/>
        <w:rFonts w:cs="Poppins Light" w:ascii="Poppins Light" w:hAnsi="Poppins Light"/>
        <w:color w:val="785A1E"/>
      </w:rPr>
      <w:t>34</w:t>
    </w:r>
    <w:r>
      <w:rPr>
        <w:sz w:val="18"/>
        <w:szCs w:val="18"/>
        <w:rFonts w:cs="Poppins Light" w:ascii="Poppins Light" w:hAnsi="Poppins Light"/>
        <w:color w:val="785A1E"/>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sz w:val="18"/>
        <w:szCs w:val="18"/>
      </w:rPr>
    </w:pPr>
    <w:r>
      <w:rPr/>
      <w:fldChar w:fldCharType="begin"/>
    </w:r>
    <w:r>
      <w:rPr/>
      <w:instrText xml:space="preserve"> PAGE </w:instrText>
    </w:r>
    <w:r>
      <w:rPr/>
      <w:fldChar w:fldCharType="separate"/>
    </w:r>
    <w:r>
      <w:rPr/>
      <w:t>33</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start"/>
      <w:rPr>
        <w:rFonts w:ascii="Poppins Light" w:hAnsi="Poppins Light" w:cs="Poppins Light"/>
        <w:color w:val="785A1E"/>
        <w:sz w:val="16"/>
        <w:szCs w:val="16"/>
      </w:rPr>
    </w:pPr>
    <w:r>
      <w:rPr>
        <w:rFonts w:cs="Poppins Light" w:ascii="Poppins Light" w:hAnsi="Poppins Light"/>
        <w:color w:val="785A1E"/>
        <w:sz w:val="16"/>
        <w:szCs w:val="16"/>
      </w:rPr>
      <w:t>PROPUESTA DE SIMULACIONES DE ITINERARIOS SELVÍCOLAS PARA FAGUS SYLVATICA EN NAVARRA</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rFonts w:ascii="Poppins Light" w:hAnsi="Poppins Light" w:cs="Poppins Light"/>
        <w:color w:val="785A1E"/>
        <w:sz w:val="16"/>
        <w:szCs w:val="16"/>
      </w:rPr>
    </w:pPr>
    <w:r>
      <w:rPr>
        <w:rFonts w:cs="Poppins Light" w:ascii="Poppins Light" w:hAnsi="Poppins Light"/>
        <w:color w:val="785A1E"/>
        <w:sz w:val="16"/>
        <w:szCs w:val="16"/>
      </w:rPr>
      <w:t>PROPUESTA DE SIMULACIONES DE ITINERARIOS SELVÍCOLAS PARA FAGUS SYLVATICA EN NAVARRA.</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start"/>
      <w:rPr>
        <w:rFonts w:ascii="Poppins Light" w:hAnsi="Poppins Light" w:cs="Poppins Light"/>
        <w:color w:val="785A1E"/>
        <w:sz w:val="16"/>
        <w:szCs w:val="16"/>
      </w:rPr>
    </w:pPr>
    <w:r>
      <w:rPr>
        <w:rFonts w:cs="Poppins Light" w:ascii="Poppins Light" w:hAnsi="Poppins Light"/>
        <w:color w:val="785A1E"/>
        <w:sz w:val="16"/>
        <w:szCs w:val="16"/>
      </w:rPr>
      <w:t>PROPUESTA DE SIMULACIONES DE ITINERARIOS SELVÍCOLAS PARA FAGUS SYLVATICA EN NAVARRA</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rFonts w:ascii="Poppins Light" w:hAnsi="Poppins Light" w:cs="Poppins Light"/>
        <w:color w:val="785A1E"/>
        <w:sz w:val="16"/>
        <w:szCs w:val="16"/>
      </w:rPr>
    </w:pPr>
    <w:r>
      <w:rPr>
        <w:rFonts w:cs="Poppins Light" w:ascii="Poppins Light" w:hAnsi="Poppins Light"/>
        <w:color w:val="785A1E"/>
        <w:sz w:val="16"/>
        <w:szCs w:val="16"/>
      </w:rPr>
      <w:t>PROPUESTA DE SIMULACIONES DE ITINERARIOS SELVÍCOLAS PARA FAGUS SYLVATICA EN NAVARRA.</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start"/>
      <w:pPr>
        <w:tabs>
          <w:tab w:val="num" w:pos="0"/>
        </w:tabs>
        <w:ind w:start="432" w:hanging="432"/>
      </w:pPr>
      <w:rPr/>
    </w:lvl>
    <w:lvl w:ilvl="1">
      <w:start w:val="1"/>
      <w:pStyle w:val="Heading2"/>
      <w:numFmt w:val="decimal"/>
      <w:lvlText w:val="%1.%2"/>
      <w:lvlJc w:val="start"/>
      <w:pPr>
        <w:tabs>
          <w:tab w:val="num" w:pos="0"/>
        </w:tabs>
        <w:ind w:start="576" w:hanging="576"/>
      </w:pPr>
      <w:rPr/>
    </w:lvl>
    <w:lvl w:ilvl="2">
      <w:start w:val="1"/>
      <w:pStyle w:val="Heading3"/>
      <w:numFmt w:val="decimal"/>
      <w:lvlText w:val="%1.%2.%3"/>
      <w:lvlJc w:val="start"/>
      <w:pPr>
        <w:tabs>
          <w:tab w:val="num" w:pos="0"/>
        </w:tabs>
        <w:ind w:start="720" w:hanging="720"/>
      </w:pPr>
      <w:rPr/>
    </w:lvl>
    <w:lvl w:ilvl="3">
      <w:start w:val="1"/>
      <w:pStyle w:val="Heading4"/>
      <w:numFmt w:val="decimal"/>
      <w:lvlText w:val="%1.%2.%3.%4"/>
      <w:lvlJc w:val="start"/>
      <w:pPr>
        <w:tabs>
          <w:tab w:val="num" w:pos="0"/>
        </w:tabs>
        <w:ind w:start="864" w:hanging="864"/>
      </w:pPr>
      <w:rPr/>
    </w:lvl>
    <w:lvl w:ilvl="4">
      <w:start w:val="1"/>
      <w:pStyle w:val="Heading5"/>
      <w:numFmt w:val="decimal"/>
      <w:lvlText w:val="%1.%2.%3.%4.%5"/>
      <w:lvlJc w:val="start"/>
      <w:pPr>
        <w:tabs>
          <w:tab w:val="num" w:pos="0"/>
        </w:tabs>
        <w:ind w:start="1008" w:hanging="1008"/>
      </w:pPr>
      <w:rPr/>
    </w:lvl>
    <w:lvl w:ilvl="5">
      <w:start w:val="1"/>
      <w:pStyle w:val="Heading6"/>
      <w:numFmt w:val="decimal"/>
      <w:lvlText w:val="%1.%2.%3.%4.%5.%6"/>
      <w:lvlJc w:val="start"/>
      <w:pPr>
        <w:tabs>
          <w:tab w:val="num" w:pos="0"/>
        </w:tabs>
        <w:ind w:start="1152" w:hanging="1152"/>
      </w:pPr>
      <w:rPr/>
    </w:lvl>
    <w:lvl w:ilvl="6">
      <w:start w:val="1"/>
      <w:pStyle w:val="Heading7"/>
      <w:numFmt w:val="decimal"/>
      <w:lvlText w:val="%1.%2.%3.%4.%5.%6.%7"/>
      <w:lvlJc w:val="start"/>
      <w:pPr>
        <w:tabs>
          <w:tab w:val="num" w:pos="0"/>
        </w:tabs>
        <w:ind w:start="1296" w:hanging="1296"/>
      </w:pPr>
      <w:rPr/>
    </w:lvl>
    <w:lvl w:ilvl="7">
      <w:start w:val="1"/>
      <w:pStyle w:val="Heading8"/>
      <w:numFmt w:val="decimal"/>
      <w:lvlText w:val="%1.%2.%3.%4.%5.%6.%7.%8"/>
      <w:lvlJc w:val="start"/>
      <w:pPr>
        <w:tabs>
          <w:tab w:val="num" w:pos="0"/>
        </w:tabs>
        <w:ind w:start="1440" w:hanging="1440"/>
      </w:pPr>
      <w:rPr/>
    </w:lvl>
    <w:lvl w:ilvl="8">
      <w:start w:val="1"/>
      <w:pStyle w:val="Heading9"/>
      <w:numFmt w:val="decimal"/>
      <w:lvlText w:val="%1.%2.%3.%4.%5.%6.%7.%8.%9"/>
      <w:lvlJc w:val="start"/>
      <w:pPr>
        <w:tabs>
          <w:tab w:val="num" w:pos="0"/>
        </w:tabs>
        <w:ind w:start="1584" w:hanging="1584"/>
      </w:pPr>
      <w:rPr/>
    </w:lvl>
  </w:abstractNum>
  <w:abstractNum w:abstractNumId="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
    <w:lvl w:ilvl="0">
      <w:start w:val="1"/>
      <w:numFmt w:val="decimal"/>
      <w:suff w:val="space"/>
      <w:lvlText w:val="Figura %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1"/>
      <w:numFmt w:val="decimal"/>
      <w:suff w:val="space"/>
      <w:lvlText w:val="Tabla %1."/>
      <w:lvlJc w:val="start"/>
      <w:pPr>
        <w:tabs>
          <w:tab w:val="num" w:pos="0"/>
        </w:tabs>
        <w:ind w:start="720" w:hanging="360"/>
      </w:pPr>
      <w:rPr>
        <w:vertAlign w:val="baseline"/>
        <w:position w:val="0"/>
        <w:sz w:val="18"/>
        <w:sz w:val="18"/>
        <w:rFonts w:ascii="Poppins" w:hAnsi="Poppins" w:cs="Poppins"/>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bullet"/>
      <w:lvlText w:val=""/>
      <w:lvlJc w:val="start"/>
      <w:pPr>
        <w:tabs>
          <w:tab w:val="num" w:pos="1429"/>
        </w:tabs>
        <w:ind w:start="1429" w:hanging="360"/>
      </w:pPr>
      <w:rPr>
        <w:rFonts w:ascii="Symbol" w:hAnsi="Symbol" w:cs="Symbol" w:hint="default"/>
      </w:rPr>
    </w:lvl>
    <w:lvl w:ilvl="1">
      <w:start w:val="1"/>
      <w:numFmt w:val="bullet"/>
      <w:lvlText w:val="◦"/>
      <w:lvlJc w:val="start"/>
      <w:pPr>
        <w:tabs>
          <w:tab w:val="num" w:pos="1789"/>
        </w:tabs>
        <w:ind w:start="1789" w:hanging="360"/>
      </w:pPr>
      <w:rPr>
        <w:rFonts w:ascii="OpenSymbol" w:hAnsi="OpenSymbol" w:cs="OpenSymbol" w:hint="default"/>
      </w:rPr>
    </w:lvl>
    <w:lvl w:ilvl="2">
      <w:start w:val="1"/>
      <w:numFmt w:val="bullet"/>
      <w:lvlText w:val="▪"/>
      <w:lvlJc w:val="start"/>
      <w:pPr>
        <w:tabs>
          <w:tab w:val="num" w:pos="2149"/>
        </w:tabs>
        <w:ind w:start="2149" w:hanging="360"/>
      </w:pPr>
      <w:rPr>
        <w:rFonts w:ascii="OpenSymbol" w:hAnsi="OpenSymbol" w:cs="OpenSymbol" w:hint="default"/>
      </w:rPr>
    </w:lvl>
    <w:lvl w:ilvl="3">
      <w:start w:val="1"/>
      <w:numFmt w:val="bullet"/>
      <w:lvlText w:val=""/>
      <w:lvlJc w:val="start"/>
      <w:pPr>
        <w:tabs>
          <w:tab w:val="num" w:pos="2509"/>
        </w:tabs>
        <w:ind w:start="2509" w:hanging="360"/>
      </w:pPr>
      <w:rPr>
        <w:rFonts w:ascii="Symbol" w:hAnsi="Symbol" w:cs="Symbol" w:hint="default"/>
      </w:rPr>
    </w:lvl>
    <w:lvl w:ilvl="4">
      <w:start w:val="1"/>
      <w:numFmt w:val="bullet"/>
      <w:lvlText w:val="◦"/>
      <w:lvlJc w:val="start"/>
      <w:pPr>
        <w:tabs>
          <w:tab w:val="num" w:pos="2869"/>
        </w:tabs>
        <w:ind w:start="2869" w:hanging="360"/>
      </w:pPr>
      <w:rPr>
        <w:rFonts w:ascii="OpenSymbol" w:hAnsi="OpenSymbol" w:cs="OpenSymbol" w:hint="default"/>
      </w:rPr>
    </w:lvl>
    <w:lvl w:ilvl="5">
      <w:start w:val="1"/>
      <w:numFmt w:val="bullet"/>
      <w:lvlText w:val="▪"/>
      <w:lvlJc w:val="start"/>
      <w:pPr>
        <w:tabs>
          <w:tab w:val="num" w:pos="3229"/>
        </w:tabs>
        <w:ind w:start="3229" w:hanging="360"/>
      </w:pPr>
      <w:rPr>
        <w:rFonts w:ascii="OpenSymbol" w:hAnsi="OpenSymbol" w:cs="OpenSymbol" w:hint="default"/>
      </w:rPr>
    </w:lvl>
    <w:lvl w:ilvl="6">
      <w:start w:val="1"/>
      <w:numFmt w:val="bullet"/>
      <w:lvlText w:val=""/>
      <w:lvlJc w:val="start"/>
      <w:pPr>
        <w:tabs>
          <w:tab w:val="num" w:pos="3589"/>
        </w:tabs>
        <w:ind w:start="3589" w:hanging="360"/>
      </w:pPr>
      <w:rPr>
        <w:rFonts w:ascii="Symbol" w:hAnsi="Symbol" w:cs="Symbol" w:hint="default"/>
      </w:rPr>
    </w:lvl>
    <w:lvl w:ilvl="7">
      <w:start w:val="1"/>
      <w:numFmt w:val="bullet"/>
      <w:lvlText w:val="◦"/>
      <w:lvlJc w:val="start"/>
      <w:pPr>
        <w:tabs>
          <w:tab w:val="num" w:pos="3949"/>
        </w:tabs>
        <w:ind w:start="3949" w:hanging="360"/>
      </w:pPr>
      <w:rPr>
        <w:rFonts w:ascii="OpenSymbol" w:hAnsi="OpenSymbol" w:cs="OpenSymbol" w:hint="default"/>
      </w:rPr>
    </w:lvl>
    <w:lvl w:ilvl="8">
      <w:start w:val="1"/>
      <w:numFmt w:val="bullet"/>
      <w:lvlText w:val="▪"/>
      <w:lvlJc w:val="start"/>
      <w:pPr>
        <w:tabs>
          <w:tab w:val="num" w:pos="4309"/>
        </w:tabs>
        <w:ind w:start="4309"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840"/>
        </w:tabs>
        <w:ind w:start="840" w:hanging="360"/>
      </w:pPr>
      <w:rPr>
        <w:rFonts w:ascii="Symbol" w:hAnsi="Symbol" w:cs="Symbol" w:hint="default"/>
      </w:rPr>
    </w:lvl>
    <w:lvl w:ilvl="1">
      <w:start w:val="1"/>
      <w:numFmt w:val="bullet"/>
      <w:lvlText w:val="◦"/>
      <w:lvlJc w:val="start"/>
      <w:pPr>
        <w:tabs>
          <w:tab w:val="num" w:pos="1200"/>
        </w:tabs>
        <w:ind w:start="1200" w:hanging="360"/>
      </w:pPr>
      <w:rPr>
        <w:rFonts w:ascii="OpenSymbol" w:hAnsi="OpenSymbol" w:cs="OpenSymbol" w:hint="default"/>
      </w:rPr>
    </w:lvl>
    <w:lvl w:ilvl="2">
      <w:start w:val="1"/>
      <w:numFmt w:val="bullet"/>
      <w:lvlText w:val="▪"/>
      <w:lvlJc w:val="start"/>
      <w:pPr>
        <w:tabs>
          <w:tab w:val="num" w:pos="1560"/>
        </w:tabs>
        <w:ind w:start="1560" w:hanging="360"/>
      </w:pPr>
      <w:rPr>
        <w:rFonts w:ascii="OpenSymbol" w:hAnsi="OpenSymbol" w:cs="OpenSymbol" w:hint="default"/>
      </w:rPr>
    </w:lvl>
    <w:lvl w:ilvl="3">
      <w:start w:val="1"/>
      <w:numFmt w:val="bullet"/>
      <w:lvlText w:val=""/>
      <w:lvlJc w:val="start"/>
      <w:pPr>
        <w:tabs>
          <w:tab w:val="num" w:pos="1920"/>
        </w:tabs>
        <w:ind w:start="1920" w:hanging="360"/>
      </w:pPr>
      <w:rPr>
        <w:rFonts w:ascii="Symbol" w:hAnsi="Symbol" w:cs="Symbol" w:hint="default"/>
      </w:rPr>
    </w:lvl>
    <w:lvl w:ilvl="4">
      <w:start w:val="1"/>
      <w:numFmt w:val="bullet"/>
      <w:lvlText w:val="◦"/>
      <w:lvlJc w:val="start"/>
      <w:pPr>
        <w:tabs>
          <w:tab w:val="num" w:pos="2280"/>
        </w:tabs>
        <w:ind w:start="2280" w:hanging="360"/>
      </w:pPr>
      <w:rPr>
        <w:rFonts w:ascii="OpenSymbol" w:hAnsi="OpenSymbol" w:cs="OpenSymbol" w:hint="default"/>
      </w:rPr>
    </w:lvl>
    <w:lvl w:ilvl="5">
      <w:start w:val="1"/>
      <w:numFmt w:val="bullet"/>
      <w:lvlText w:val="▪"/>
      <w:lvlJc w:val="start"/>
      <w:pPr>
        <w:tabs>
          <w:tab w:val="num" w:pos="2640"/>
        </w:tabs>
        <w:ind w:start="2640" w:hanging="360"/>
      </w:pPr>
      <w:rPr>
        <w:rFonts w:ascii="OpenSymbol" w:hAnsi="OpenSymbol" w:cs="OpenSymbol" w:hint="default"/>
      </w:rPr>
    </w:lvl>
    <w:lvl w:ilvl="6">
      <w:start w:val="1"/>
      <w:numFmt w:val="bullet"/>
      <w:lvlText w:val=""/>
      <w:lvlJc w:val="start"/>
      <w:pPr>
        <w:tabs>
          <w:tab w:val="num" w:pos="3000"/>
        </w:tabs>
        <w:ind w:start="3000" w:hanging="360"/>
      </w:pPr>
      <w:rPr>
        <w:rFonts w:ascii="Symbol" w:hAnsi="Symbol" w:cs="Symbol" w:hint="default"/>
      </w:rPr>
    </w:lvl>
    <w:lvl w:ilvl="7">
      <w:start w:val="1"/>
      <w:numFmt w:val="bullet"/>
      <w:lvlText w:val="◦"/>
      <w:lvlJc w:val="start"/>
      <w:pPr>
        <w:tabs>
          <w:tab w:val="num" w:pos="3360"/>
        </w:tabs>
        <w:ind w:start="3360" w:hanging="360"/>
      </w:pPr>
      <w:rPr>
        <w:rFonts w:ascii="OpenSymbol" w:hAnsi="OpenSymbol" w:cs="OpenSymbol" w:hint="default"/>
      </w:rPr>
    </w:lvl>
    <w:lvl w:ilvl="8">
      <w:start w:val="1"/>
      <w:numFmt w:val="bullet"/>
      <w:lvlText w:val="▪"/>
      <w:lvlJc w:val="start"/>
      <w:pPr>
        <w:tabs>
          <w:tab w:val="num" w:pos="3720"/>
        </w:tabs>
        <w:ind w:start="3720" w:hanging="360"/>
      </w:pPr>
      <w:rPr>
        <w:rFonts w:ascii="OpenSymbol" w:hAnsi="OpenSymbol" w:cs="OpenSymbol" w:hint="default"/>
      </w:rPr>
    </w:lvl>
  </w:abstractNum>
  <w:abstractNum w:abstractNumId="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bullet"/>
      <w:lvlText w:val=""/>
      <w:lvlJc w:val="start"/>
      <w:pPr>
        <w:tabs>
          <w:tab w:val="num" w:pos="1996"/>
        </w:tabs>
        <w:ind w:start="1996" w:hanging="360"/>
      </w:pPr>
      <w:rPr>
        <w:rFonts w:ascii="Symbol" w:hAnsi="Symbol" w:cs="Symbol" w:hint="default"/>
      </w:rPr>
    </w:lvl>
    <w:lvl w:ilvl="1">
      <w:start w:val="1"/>
      <w:numFmt w:val="bullet"/>
      <w:lvlText w:val="◦"/>
      <w:lvlJc w:val="start"/>
      <w:pPr>
        <w:tabs>
          <w:tab w:val="num" w:pos="2356"/>
        </w:tabs>
        <w:ind w:start="2356" w:hanging="360"/>
      </w:pPr>
      <w:rPr>
        <w:rFonts w:ascii="OpenSymbol" w:hAnsi="OpenSymbol" w:cs="OpenSymbol" w:hint="default"/>
      </w:rPr>
    </w:lvl>
    <w:lvl w:ilvl="2">
      <w:start w:val="1"/>
      <w:numFmt w:val="bullet"/>
      <w:lvlText w:val="▪"/>
      <w:lvlJc w:val="start"/>
      <w:pPr>
        <w:tabs>
          <w:tab w:val="num" w:pos="2716"/>
        </w:tabs>
        <w:ind w:start="2716" w:hanging="360"/>
      </w:pPr>
      <w:rPr>
        <w:rFonts w:ascii="OpenSymbol" w:hAnsi="OpenSymbol" w:cs="OpenSymbol" w:hint="default"/>
      </w:rPr>
    </w:lvl>
    <w:lvl w:ilvl="3">
      <w:start w:val="1"/>
      <w:numFmt w:val="bullet"/>
      <w:lvlText w:val=""/>
      <w:lvlJc w:val="start"/>
      <w:pPr>
        <w:tabs>
          <w:tab w:val="num" w:pos="3076"/>
        </w:tabs>
        <w:ind w:start="3076" w:hanging="360"/>
      </w:pPr>
      <w:rPr>
        <w:rFonts w:ascii="Symbol" w:hAnsi="Symbol" w:cs="Symbol" w:hint="default"/>
      </w:rPr>
    </w:lvl>
    <w:lvl w:ilvl="4">
      <w:start w:val="1"/>
      <w:numFmt w:val="bullet"/>
      <w:lvlText w:val="◦"/>
      <w:lvlJc w:val="start"/>
      <w:pPr>
        <w:tabs>
          <w:tab w:val="num" w:pos="3436"/>
        </w:tabs>
        <w:ind w:start="3436" w:hanging="360"/>
      </w:pPr>
      <w:rPr>
        <w:rFonts w:ascii="OpenSymbol" w:hAnsi="OpenSymbol" w:cs="OpenSymbol" w:hint="default"/>
      </w:rPr>
    </w:lvl>
    <w:lvl w:ilvl="5">
      <w:start w:val="1"/>
      <w:numFmt w:val="bullet"/>
      <w:lvlText w:val="▪"/>
      <w:lvlJc w:val="start"/>
      <w:pPr>
        <w:tabs>
          <w:tab w:val="num" w:pos="3796"/>
        </w:tabs>
        <w:ind w:start="3796" w:hanging="360"/>
      </w:pPr>
      <w:rPr>
        <w:rFonts w:ascii="OpenSymbol" w:hAnsi="OpenSymbol" w:cs="OpenSymbol" w:hint="default"/>
      </w:rPr>
    </w:lvl>
    <w:lvl w:ilvl="6">
      <w:start w:val="1"/>
      <w:numFmt w:val="bullet"/>
      <w:lvlText w:val=""/>
      <w:lvlJc w:val="start"/>
      <w:pPr>
        <w:tabs>
          <w:tab w:val="num" w:pos="4156"/>
        </w:tabs>
        <w:ind w:start="4156" w:hanging="360"/>
      </w:pPr>
      <w:rPr>
        <w:rFonts w:ascii="Symbol" w:hAnsi="Symbol" w:cs="Symbol" w:hint="default"/>
      </w:rPr>
    </w:lvl>
    <w:lvl w:ilvl="7">
      <w:start w:val="1"/>
      <w:numFmt w:val="bullet"/>
      <w:lvlText w:val="◦"/>
      <w:lvlJc w:val="start"/>
      <w:pPr>
        <w:tabs>
          <w:tab w:val="num" w:pos="4516"/>
        </w:tabs>
        <w:ind w:start="4516" w:hanging="360"/>
      </w:pPr>
      <w:rPr>
        <w:rFonts w:ascii="OpenSymbol" w:hAnsi="OpenSymbol" w:cs="OpenSymbol" w:hint="default"/>
      </w:rPr>
    </w:lvl>
    <w:lvl w:ilvl="8">
      <w:start w:val="1"/>
      <w:numFmt w:val="bullet"/>
      <w:lvlText w:val="▪"/>
      <w:lvlJc w:val="start"/>
      <w:pPr>
        <w:tabs>
          <w:tab w:val="num" w:pos="4876"/>
        </w:tabs>
        <w:ind w:start="4876"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1996"/>
        </w:tabs>
        <w:ind w:start="1996" w:hanging="360"/>
      </w:pPr>
      <w:rPr>
        <w:rFonts w:ascii="Symbol" w:hAnsi="Symbol" w:cs="Symbol" w:hint="default"/>
      </w:rPr>
    </w:lvl>
    <w:lvl w:ilvl="1">
      <w:start w:val="1"/>
      <w:numFmt w:val="bullet"/>
      <w:lvlText w:val="◦"/>
      <w:lvlJc w:val="start"/>
      <w:pPr>
        <w:tabs>
          <w:tab w:val="num" w:pos="2356"/>
        </w:tabs>
        <w:ind w:start="2356" w:hanging="360"/>
      </w:pPr>
      <w:rPr>
        <w:rFonts w:ascii="OpenSymbol" w:hAnsi="OpenSymbol" w:cs="OpenSymbol" w:hint="default"/>
      </w:rPr>
    </w:lvl>
    <w:lvl w:ilvl="2">
      <w:start w:val="1"/>
      <w:numFmt w:val="bullet"/>
      <w:lvlText w:val="▪"/>
      <w:lvlJc w:val="start"/>
      <w:pPr>
        <w:tabs>
          <w:tab w:val="num" w:pos="2716"/>
        </w:tabs>
        <w:ind w:start="2716" w:hanging="360"/>
      </w:pPr>
      <w:rPr>
        <w:rFonts w:ascii="OpenSymbol" w:hAnsi="OpenSymbol" w:cs="OpenSymbol" w:hint="default"/>
      </w:rPr>
    </w:lvl>
    <w:lvl w:ilvl="3">
      <w:start w:val="1"/>
      <w:numFmt w:val="bullet"/>
      <w:lvlText w:val=""/>
      <w:lvlJc w:val="start"/>
      <w:pPr>
        <w:tabs>
          <w:tab w:val="num" w:pos="3076"/>
        </w:tabs>
        <w:ind w:start="3076" w:hanging="360"/>
      </w:pPr>
      <w:rPr>
        <w:rFonts w:ascii="Symbol" w:hAnsi="Symbol" w:cs="Symbol" w:hint="default"/>
      </w:rPr>
    </w:lvl>
    <w:lvl w:ilvl="4">
      <w:start w:val="1"/>
      <w:numFmt w:val="bullet"/>
      <w:lvlText w:val="◦"/>
      <w:lvlJc w:val="start"/>
      <w:pPr>
        <w:tabs>
          <w:tab w:val="num" w:pos="3436"/>
        </w:tabs>
        <w:ind w:start="3436" w:hanging="360"/>
      </w:pPr>
      <w:rPr>
        <w:rFonts w:ascii="OpenSymbol" w:hAnsi="OpenSymbol" w:cs="OpenSymbol" w:hint="default"/>
      </w:rPr>
    </w:lvl>
    <w:lvl w:ilvl="5">
      <w:start w:val="1"/>
      <w:numFmt w:val="bullet"/>
      <w:lvlText w:val="▪"/>
      <w:lvlJc w:val="start"/>
      <w:pPr>
        <w:tabs>
          <w:tab w:val="num" w:pos="3796"/>
        </w:tabs>
        <w:ind w:start="3796" w:hanging="360"/>
      </w:pPr>
      <w:rPr>
        <w:rFonts w:ascii="OpenSymbol" w:hAnsi="OpenSymbol" w:cs="OpenSymbol" w:hint="default"/>
      </w:rPr>
    </w:lvl>
    <w:lvl w:ilvl="6">
      <w:start w:val="1"/>
      <w:numFmt w:val="bullet"/>
      <w:lvlText w:val=""/>
      <w:lvlJc w:val="start"/>
      <w:pPr>
        <w:tabs>
          <w:tab w:val="num" w:pos="4156"/>
        </w:tabs>
        <w:ind w:start="4156" w:hanging="360"/>
      </w:pPr>
      <w:rPr>
        <w:rFonts w:ascii="Symbol" w:hAnsi="Symbol" w:cs="Symbol" w:hint="default"/>
      </w:rPr>
    </w:lvl>
    <w:lvl w:ilvl="7">
      <w:start w:val="1"/>
      <w:numFmt w:val="bullet"/>
      <w:lvlText w:val="◦"/>
      <w:lvlJc w:val="start"/>
      <w:pPr>
        <w:tabs>
          <w:tab w:val="num" w:pos="4516"/>
        </w:tabs>
        <w:ind w:start="4516" w:hanging="360"/>
      </w:pPr>
      <w:rPr>
        <w:rFonts w:ascii="OpenSymbol" w:hAnsi="OpenSymbol" w:cs="OpenSymbol" w:hint="default"/>
      </w:rPr>
    </w:lvl>
    <w:lvl w:ilvl="8">
      <w:start w:val="1"/>
      <w:numFmt w:val="bullet"/>
      <w:lvlText w:val="▪"/>
      <w:lvlJc w:val="start"/>
      <w:pPr>
        <w:tabs>
          <w:tab w:val="num" w:pos="4876"/>
        </w:tabs>
        <w:ind w:start="4876" w:hanging="360"/>
      </w:pPr>
      <w:rPr>
        <w:rFonts w:ascii="OpenSymbol" w:hAnsi="OpenSymbol" w:cs="OpenSymbol" w:hint="default"/>
      </w:rPr>
    </w:lvl>
  </w:abstractNum>
  <w:abstractNum w:abstractNumId="13">
    <w:lvl w:ilvl="0">
      <w:start w:val="1"/>
      <w:numFmt w:val="bullet"/>
      <w:lvlText w:val=""/>
      <w:lvlJc w:val="start"/>
      <w:pPr>
        <w:tabs>
          <w:tab w:val="num" w:pos="773"/>
        </w:tabs>
        <w:ind w:start="773" w:hanging="360"/>
      </w:pPr>
      <w:rPr>
        <w:rFonts w:ascii="Symbol" w:hAnsi="Symbol" w:cs="Symbol" w:hint="default"/>
      </w:rPr>
    </w:lvl>
    <w:lvl w:ilvl="1">
      <w:start w:val="1"/>
      <w:numFmt w:val="bullet"/>
      <w:lvlText w:val="◦"/>
      <w:lvlJc w:val="start"/>
      <w:pPr>
        <w:tabs>
          <w:tab w:val="num" w:pos="1133"/>
        </w:tabs>
        <w:ind w:start="1133" w:hanging="360"/>
      </w:pPr>
      <w:rPr>
        <w:rFonts w:ascii="OpenSymbol" w:hAnsi="OpenSymbol" w:cs="OpenSymbol" w:hint="default"/>
      </w:rPr>
    </w:lvl>
    <w:lvl w:ilvl="2">
      <w:start w:val="1"/>
      <w:numFmt w:val="bullet"/>
      <w:lvlText w:val="▪"/>
      <w:lvlJc w:val="start"/>
      <w:pPr>
        <w:tabs>
          <w:tab w:val="num" w:pos="1493"/>
        </w:tabs>
        <w:ind w:start="1493" w:hanging="360"/>
      </w:pPr>
      <w:rPr>
        <w:rFonts w:ascii="OpenSymbol" w:hAnsi="OpenSymbol" w:cs="OpenSymbol" w:hint="default"/>
      </w:rPr>
    </w:lvl>
    <w:lvl w:ilvl="3">
      <w:start w:val="1"/>
      <w:numFmt w:val="bullet"/>
      <w:lvlText w:val=""/>
      <w:lvlJc w:val="start"/>
      <w:pPr>
        <w:tabs>
          <w:tab w:val="num" w:pos="1853"/>
        </w:tabs>
        <w:ind w:start="1853" w:hanging="360"/>
      </w:pPr>
      <w:rPr>
        <w:rFonts w:ascii="Symbol" w:hAnsi="Symbol" w:cs="Symbol" w:hint="default"/>
      </w:rPr>
    </w:lvl>
    <w:lvl w:ilvl="4">
      <w:start w:val="1"/>
      <w:numFmt w:val="bullet"/>
      <w:lvlText w:val="◦"/>
      <w:lvlJc w:val="start"/>
      <w:pPr>
        <w:tabs>
          <w:tab w:val="num" w:pos="2213"/>
        </w:tabs>
        <w:ind w:start="2213" w:hanging="360"/>
      </w:pPr>
      <w:rPr>
        <w:rFonts w:ascii="OpenSymbol" w:hAnsi="OpenSymbol" w:cs="OpenSymbol" w:hint="default"/>
      </w:rPr>
    </w:lvl>
    <w:lvl w:ilvl="5">
      <w:start w:val="1"/>
      <w:numFmt w:val="bullet"/>
      <w:lvlText w:val="▪"/>
      <w:lvlJc w:val="start"/>
      <w:pPr>
        <w:tabs>
          <w:tab w:val="num" w:pos="2573"/>
        </w:tabs>
        <w:ind w:start="2573" w:hanging="360"/>
      </w:pPr>
      <w:rPr>
        <w:rFonts w:ascii="OpenSymbol" w:hAnsi="OpenSymbol" w:cs="OpenSymbol" w:hint="default"/>
      </w:rPr>
    </w:lvl>
    <w:lvl w:ilvl="6">
      <w:start w:val="1"/>
      <w:numFmt w:val="bullet"/>
      <w:lvlText w:val=""/>
      <w:lvlJc w:val="start"/>
      <w:pPr>
        <w:tabs>
          <w:tab w:val="num" w:pos="2933"/>
        </w:tabs>
        <w:ind w:start="2933" w:hanging="360"/>
      </w:pPr>
      <w:rPr>
        <w:rFonts w:ascii="Symbol" w:hAnsi="Symbol" w:cs="Symbol" w:hint="default"/>
      </w:rPr>
    </w:lvl>
    <w:lvl w:ilvl="7">
      <w:start w:val="1"/>
      <w:numFmt w:val="bullet"/>
      <w:lvlText w:val="◦"/>
      <w:lvlJc w:val="start"/>
      <w:pPr>
        <w:tabs>
          <w:tab w:val="num" w:pos="3293"/>
        </w:tabs>
        <w:ind w:start="3293" w:hanging="360"/>
      </w:pPr>
      <w:rPr>
        <w:rFonts w:ascii="OpenSymbol" w:hAnsi="OpenSymbol" w:cs="OpenSymbol" w:hint="default"/>
      </w:rPr>
    </w:lvl>
    <w:lvl w:ilvl="8">
      <w:start w:val="1"/>
      <w:numFmt w:val="bullet"/>
      <w:lvlText w:val="▪"/>
      <w:lvlJc w:val="start"/>
      <w:pPr>
        <w:tabs>
          <w:tab w:val="num" w:pos="3653"/>
        </w:tabs>
        <w:ind w:start="3653"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3"/>
    <w:lvlOverride w:ilvl="0">
      <w:startOverride w:val="1"/>
    </w:lvlOverride>
  </w:num>
  <w:num w:numId="15">
    <w:abstractNumId w:val="3"/>
    <w:lvlOverride w:ilvl="0">
      <w:startOverride w:val="1"/>
    </w:lvlOverride>
  </w:num>
</w:numbering>
</file>

<file path=word/settings.xml><?xml version="1.0" encoding="utf-8"?>
<w:settings xmlns:w="http://schemas.openxmlformats.org/wordprocessingml/2006/main">
  <w:zoom w:percent="100"/>
  <w:revisionView w:insDel="0" w:formatting="0"/>
  <w:defaultTabStop w:val="709"/>
  <w:autoHyphenation w:val="true"/>
  <w:evenAndOddHeaders/>
  <w:compat>
    <w:doNotBreakWrappedTables/>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s-ES" w:eastAsia="en-US" w:bidi="ar-SA"/>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259" w:before="0" w:after="160"/>
      <w:jc w:val="both"/>
    </w:pPr>
    <w:rPr>
      <w:rFonts w:ascii="Poppins" w:hAnsi="Poppins" w:eastAsia="Calibri" w:cs="Tahoma"/>
      <w:color w:val="auto"/>
      <w:kern w:val="0"/>
      <w:sz w:val="20"/>
      <w:szCs w:val="22"/>
      <w:lang w:val="es-ES" w:eastAsia="en-US" w:bidi="ar-SA"/>
    </w:rPr>
  </w:style>
  <w:style w:type="paragraph" w:styleId="Heading1">
    <w:name w:val="Heading 1"/>
    <w:basedOn w:val="Estilo1"/>
    <w:next w:val="Normal"/>
    <w:link w:val="Ttulo1Car"/>
    <w:qFormat/>
    <w:pPr>
      <w:numPr>
        <w:ilvl w:val="0"/>
        <w:numId w:val="1"/>
      </w:numPr>
      <w:outlineLvl w:val="0"/>
    </w:pPr>
    <w:rPr>
      <w:lang w:val="es-ES"/>
    </w:rPr>
  </w:style>
  <w:style w:type="paragraph" w:styleId="Heading2">
    <w:name w:val="Heading 2"/>
    <w:basedOn w:val="Estilo1"/>
    <w:next w:val="Normal"/>
    <w:link w:val="Ttulo2Car"/>
    <w:qFormat/>
    <w:pPr>
      <w:numPr>
        <w:ilvl w:val="1"/>
        <w:numId w:val="1"/>
      </w:numPr>
      <w:outlineLvl w:val="1"/>
    </w:pPr>
    <w:rPr>
      <w:sz w:val="22"/>
      <w:lang w:val="es-ES"/>
    </w:rPr>
  </w:style>
  <w:style w:type="paragraph" w:styleId="Heading3">
    <w:name w:val="Heading 3"/>
    <w:basedOn w:val="Heading2"/>
    <w:next w:val="Normal"/>
    <w:link w:val="Ttulo3Car"/>
    <w:qFormat/>
    <w:pPr>
      <w:keepNext w:val="true"/>
      <w:keepLines/>
      <w:numPr>
        <w:ilvl w:val="2"/>
        <w:numId w:val="1"/>
      </w:numPr>
      <w:spacing w:before="320" w:after="120"/>
      <w:outlineLvl w:val="2"/>
    </w:pPr>
    <w:rPr>
      <w:rFonts w:ascii="Poppins" w:hAnsi="Poppins" w:eastAsia="Calibri" w:cs="Segoe UI Light"/>
      <w:b/>
      <w:bCs/>
      <w:sz w:val="20"/>
      <w:lang w:eastAsia="es-ES"/>
    </w:rPr>
  </w:style>
  <w:style w:type="paragraph" w:styleId="Heading4">
    <w:name w:val="Heading 4"/>
    <w:basedOn w:val="Normal"/>
    <w:next w:val="Normal"/>
    <w:link w:val="Ttulo4Car"/>
    <w:autoRedefine/>
    <w:qFormat/>
    <w:pPr>
      <w:keepNext w:val="true"/>
      <w:keepLines/>
      <w:numPr>
        <w:ilvl w:val="3"/>
        <w:numId w:val="1"/>
      </w:numPr>
      <w:spacing w:lineRule="auto" w:line="240" w:before="200" w:after="120"/>
      <w:outlineLvl w:val="3"/>
    </w:pPr>
    <w:rPr>
      <w:rFonts w:eastAsia="Calibri" w:cs="Poppins"/>
      <w:b/>
      <w:i/>
      <w:iCs/>
      <w:color w:themeColor="light2" w:themeShade="80" w:val="767171"/>
      <w:lang w:eastAsia="es-ES"/>
    </w:rPr>
  </w:style>
  <w:style w:type="paragraph" w:styleId="Heading5">
    <w:name w:val="Heading 5"/>
    <w:basedOn w:val="Normal"/>
    <w:next w:val="Normal"/>
    <w:link w:val="Ttulo5Car"/>
    <w:qFormat/>
    <w:pPr>
      <w:keepNext w:val="true"/>
      <w:keepLines/>
      <w:numPr>
        <w:ilvl w:val="4"/>
        <w:numId w:val="1"/>
      </w:numPr>
      <w:spacing w:lineRule="auto" w:line="240" w:before="200" w:after="0"/>
      <w:outlineLvl w:val="4"/>
    </w:pPr>
    <w:rPr>
      <w:rFonts w:ascii="Segoe UI Light" w:hAnsi="Segoe UI Light" w:eastAsia="Calibri" w:cs="Segoe UI Light"/>
      <w:b/>
      <w:i/>
      <w:color w:themeColor="dark1" w:themeTint="bf" w:val="404040"/>
      <w:sz w:val="24"/>
      <w:lang w:eastAsia="es-ES"/>
    </w:rPr>
  </w:style>
  <w:style w:type="paragraph" w:styleId="Heading6">
    <w:name w:val="Heading 6"/>
    <w:basedOn w:val="Normal"/>
    <w:next w:val="Normal"/>
    <w:link w:val="Ttulo6Car"/>
    <w:qFormat/>
    <w:pPr>
      <w:keepNext w:val="true"/>
      <w:keepLines/>
      <w:numPr>
        <w:ilvl w:val="5"/>
        <w:numId w:val="1"/>
      </w:numPr>
      <w:spacing w:lineRule="auto" w:line="240" w:before="200" w:after="0"/>
      <w:outlineLvl w:val="5"/>
    </w:pPr>
    <w:rPr>
      <w:rFonts w:ascii="Calibri Light" w:hAnsi="Calibri Light" w:eastAsia="Calibri" w:cs="Calibri Light"/>
      <w:iCs/>
      <w:color w:themeColor="dark1" w:themeTint="bf" w:val="404040"/>
      <w:sz w:val="24"/>
      <w:lang w:eastAsia="es-ES"/>
    </w:rPr>
  </w:style>
  <w:style w:type="paragraph" w:styleId="Heading7">
    <w:name w:val="Heading 7"/>
    <w:basedOn w:val="Normal"/>
    <w:next w:val="Normal"/>
    <w:link w:val="Ttulo7Car"/>
    <w:qFormat/>
    <w:pPr>
      <w:keepNext w:val="true"/>
      <w:keepLines/>
      <w:numPr>
        <w:ilvl w:val="6"/>
        <w:numId w:val="1"/>
      </w:numPr>
      <w:spacing w:lineRule="auto" w:line="240" w:before="200" w:after="0"/>
      <w:outlineLvl w:val="6"/>
    </w:pPr>
    <w:rPr>
      <w:rFonts w:ascii="Calibri Light" w:hAnsi="Calibri Light" w:eastAsia="Calibri" w:cs="Calibri Light"/>
      <w:i/>
      <w:iCs/>
      <w:color w:themeColor="dark1" w:themeTint="bf" w:val="404040"/>
      <w:sz w:val="24"/>
      <w:lang w:eastAsia="es-ES"/>
    </w:rPr>
  </w:style>
  <w:style w:type="paragraph" w:styleId="Heading8">
    <w:name w:val="Heading 8"/>
    <w:basedOn w:val="Normal"/>
    <w:next w:val="Normal"/>
    <w:link w:val="Ttulo8Car"/>
    <w:qFormat/>
    <w:pPr>
      <w:keepNext w:val="true"/>
      <w:keepLines/>
      <w:numPr>
        <w:ilvl w:val="7"/>
        <w:numId w:val="1"/>
      </w:numPr>
      <w:spacing w:lineRule="auto" w:line="240" w:before="200" w:after="0"/>
      <w:outlineLvl w:val="7"/>
    </w:pPr>
    <w:rPr>
      <w:rFonts w:ascii="Calibri Light" w:hAnsi="Calibri Light" w:eastAsia="Calibri" w:cs="Tahoma"/>
      <w:color w:themeColor="dark1" w:themeTint="bf" w:val="404040"/>
      <w:szCs w:val="20"/>
      <w:lang w:eastAsia="es-ES"/>
    </w:rPr>
  </w:style>
  <w:style w:type="paragraph" w:styleId="Heading9">
    <w:name w:val="Heading 9"/>
    <w:basedOn w:val="Normal"/>
    <w:next w:val="Normal"/>
    <w:link w:val="Ttulo9Car"/>
    <w:qFormat/>
    <w:pPr>
      <w:keepNext w:val="true"/>
      <w:keepLines/>
      <w:numPr>
        <w:ilvl w:val="8"/>
        <w:numId w:val="1"/>
      </w:numPr>
      <w:spacing w:lineRule="auto" w:line="240" w:before="200" w:after="0"/>
      <w:outlineLvl w:val="8"/>
    </w:pPr>
    <w:rPr>
      <w:rFonts w:ascii="Calibri Light" w:hAnsi="Calibri Light" w:eastAsia="Calibri" w:cs="Tahoma"/>
      <w:i/>
      <w:iCs/>
      <w:color w:themeColor="dark1" w:themeTint="bf" w:val="404040"/>
      <w:szCs w:val="20"/>
      <w:lang w:eastAsia="es-ES"/>
    </w:rPr>
  </w:style>
  <w:style w:type="character" w:styleId="DefaultParagraphFont">
    <w:name w:val="Default Paragraph Font"/>
    <w:qFormat/>
    <w:rPr/>
  </w:style>
  <w:style w:type="character" w:styleId="EncabezadoCar">
    <w:name w:val="Encabezado Car"/>
    <w:basedOn w:val="DefaultParagraphFont"/>
    <w:qFormat/>
    <w:rPr/>
  </w:style>
  <w:style w:type="character" w:styleId="PiedepginaCar">
    <w:name w:val="Pie de página Car"/>
    <w:basedOn w:val="DefaultParagraphFont"/>
    <w:qFormat/>
    <w:rPr/>
  </w:style>
  <w:style w:type="character" w:styleId="Ttulo1Car">
    <w:name w:val="Título 1 Car"/>
    <w:basedOn w:val="DefaultParagraphFont"/>
    <w:qFormat/>
    <w:rPr>
      <w:rFonts w:ascii="Poppins SemiBold" w:hAnsi="Poppins SemiBold" w:cs="Poppins SemiBold"/>
      <w:color w:val="785A1E"/>
      <w:sz w:val="24"/>
      <w:szCs w:val="24"/>
    </w:rPr>
  </w:style>
  <w:style w:type="character" w:styleId="Ttulo2Car">
    <w:name w:val="Título 2 Car"/>
    <w:basedOn w:val="DefaultParagraphFont"/>
    <w:qFormat/>
    <w:rPr>
      <w:rFonts w:ascii="Poppins SemiBold" w:hAnsi="Poppins SemiBold" w:cs="Poppins SemiBold"/>
      <w:color w:val="785A1E"/>
      <w:szCs w:val="24"/>
    </w:rPr>
  </w:style>
  <w:style w:type="character" w:styleId="Ttulo3Car">
    <w:name w:val="Título 3 Car"/>
    <w:basedOn w:val="DefaultParagraphFont"/>
    <w:qFormat/>
    <w:rPr>
      <w:rFonts w:ascii="Poppins" w:hAnsi="Poppins" w:eastAsia="Calibri" w:cs="Segoe UI Light"/>
      <w:b/>
      <w:bCs/>
      <w:color w:val="785A1E"/>
      <w:sz w:val="20"/>
      <w:szCs w:val="24"/>
      <w:lang w:eastAsia="es-ES"/>
    </w:rPr>
  </w:style>
  <w:style w:type="character" w:styleId="Ttulo4Car">
    <w:name w:val="Título 4 Car"/>
    <w:basedOn w:val="DefaultParagraphFont"/>
    <w:qFormat/>
    <w:rPr>
      <w:rFonts w:ascii="Poppins" w:hAnsi="Poppins" w:eastAsia="Calibri" w:cs="Poppins"/>
      <w:b/>
      <w:i/>
      <w:iCs/>
      <w:color w:themeColor="light2" w:themeShade="80" w:val="767171"/>
      <w:sz w:val="20"/>
      <w:lang w:eastAsia="es-ES"/>
    </w:rPr>
  </w:style>
  <w:style w:type="character" w:styleId="Ttulo5Car">
    <w:name w:val="Título 5 Car"/>
    <w:basedOn w:val="DefaultParagraphFont"/>
    <w:qFormat/>
    <w:rPr>
      <w:rFonts w:ascii="Segoe UI Light" w:hAnsi="Segoe UI Light" w:eastAsia="Calibri" w:cs="Segoe UI Light"/>
      <w:b/>
      <w:i/>
      <w:color w:themeColor="dark1" w:themeTint="bf" w:val="404040"/>
      <w:sz w:val="24"/>
      <w:lang w:eastAsia="es-ES"/>
    </w:rPr>
  </w:style>
  <w:style w:type="character" w:styleId="Ttulo6Car">
    <w:name w:val="Título 6 Car"/>
    <w:basedOn w:val="DefaultParagraphFont"/>
    <w:qFormat/>
    <w:rPr>
      <w:rFonts w:ascii="Calibri Light" w:hAnsi="Calibri Light" w:eastAsia="Calibri" w:cs="Calibri Light"/>
      <w:iCs/>
      <w:color w:themeColor="dark1" w:themeTint="bf" w:val="404040"/>
      <w:sz w:val="24"/>
      <w:lang w:eastAsia="es-ES"/>
    </w:rPr>
  </w:style>
  <w:style w:type="character" w:styleId="Ttulo7Car">
    <w:name w:val="Título 7 Car"/>
    <w:basedOn w:val="DefaultParagraphFont"/>
    <w:qFormat/>
    <w:rPr>
      <w:rFonts w:ascii="Calibri Light" w:hAnsi="Calibri Light" w:eastAsia="Calibri" w:cs="Calibri Light"/>
      <w:i/>
      <w:iCs/>
      <w:color w:themeColor="dark1" w:themeTint="bf" w:val="404040"/>
      <w:sz w:val="24"/>
      <w:lang w:eastAsia="es-ES"/>
    </w:rPr>
  </w:style>
  <w:style w:type="character" w:styleId="Ttulo8Car">
    <w:name w:val="Título 8 Car"/>
    <w:basedOn w:val="DefaultParagraphFont"/>
    <w:qFormat/>
    <w:rPr>
      <w:rFonts w:ascii="Calibri Light" w:hAnsi="Calibri Light" w:eastAsia="Calibri" w:cs="Tahoma"/>
      <w:color w:themeColor="dark1" w:themeTint="bf" w:val="404040"/>
      <w:sz w:val="20"/>
      <w:szCs w:val="20"/>
      <w:lang w:eastAsia="es-ES"/>
    </w:rPr>
  </w:style>
  <w:style w:type="character" w:styleId="Ttulo9Car">
    <w:name w:val="Título 9 Car"/>
    <w:basedOn w:val="DefaultParagraphFont"/>
    <w:qFormat/>
    <w:rPr>
      <w:rFonts w:ascii="Calibri Light" w:hAnsi="Calibri Light" w:eastAsia="Calibri" w:cs="Tahoma"/>
      <w:i/>
      <w:iCs/>
      <w:color w:themeColor="dark1" w:themeTint="bf" w:val="404040"/>
      <w:sz w:val="20"/>
      <w:szCs w:val="20"/>
      <w:lang w:eastAsia="es-ES"/>
    </w:rPr>
  </w:style>
  <w:style w:type="character" w:styleId="PrrafodelistaCar">
    <w:name w:val="Párrafo de lista Car"/>
    <w:basedOn w:val="DefaultParagraphFont"/>
    <w:link w:val="ListParagraph"/>
    <w:qFormat/>
    <w:rPr>
      <w:rFonts w:ascii="Poppins" w:hAnsi="Poppins"/>
      <w:sz w:val="20"/>
    </w:rPr>
  </w:style>
  <w:style w:type="character" w:styleId="Fra1Car">
    <w:name w:val="föra1 Car"/>
    <w:basedOn w:val="Ttulo1Car"/>
    <w:link w:val="Fra1"/>
    <w:qFormat/>
    <w:rPr>
      <w:rFonts w:ascii="Poppins SemiBold" w:hAnsi="Poppins SemiBold" w:cs="Poppins SemiBold"/>
      <w:color w:themeColor="dark1" w:themeTint="bf" w:val="404040"/>
      <w:sz w:val="24"/>
      <w:szCs w:val="24"/>
    </w:rPr>
  </w:style>
  <w:style w:type="character" w:styleId="Fra2Car">
    <w:name w:val="föra2 Car"/>
    <w:basedOn w:val="Fra1Car"/>
    <w:link w:val="Fra2"/>
    <w:qFormat/>
    <w:rPr>
      <w:rFonts w:ascii="Poppins SemiBold" w:hAnsi="Poppins SemiBold" w:cs="Poppins SemiBold"/>
      <w:color w:themeColor="dark1" w:themeTint="bf" w:val="404040"/>
      <w:sz w:val="28"/>
      <w:szCs w:val="24"/>
    </w:rPr>
  </w:style>
  <w:style w:type="character" w:styleId="2Car">
    <w:name w:val="2 Car"/>
    <w:basedOn w:val="Fra1Car"/>
    <w:link w:val="2"/>
    <w:qFormat/>
    <w:rPr>
      <w:rFonts w:ascii="Poppins SemiBold" w:hAnsi="Poppins SemiBold" w:cs="Poppins SemiBold"/>
      <w:color w:themeColor="dark1" w:themeTint="bf" w:val="404040"/>
      <w:sz w:val="28"/>
      <w:szCs w:val="24"/>
    </w:rPr>
  </w:style>
  <w:style w:type="character" w:styleId="Hyperlink">
    <w:name w:val="Hyperlink"/>
    <w:basedOn w:val="DefaultParagraphFont"/>
    <w:rPr>
      <w:color w:themeColor="hyperlink" w:val="0563C1"/>
      <w:u w:val="single"/>
    </w:rPr>
  </w:style>
  <w:style w:type="character" w:styleId="TextodegloboCar">
    <w:name w:val="Texto de globo Car"/>
    <w:basedOn w:val="DefaultParagraphFont"/>
    <w:link w:val="BalloonText"/>
    <w:qFormat/>
    <w:rPr>
      <w:rFonts w:ascii="Times New Roman" w:hAnsi="Times New Roman" w:cs="Times New Roman"/>
      <w:sz w:val="18"/>
      <w:szCs w:val="18"/>
    </w:rPr>
  </w:style>
  <w:style w:type="character" w:styleId="Normaltextrun">
    <w:name w:val="normaltextrun"/>
    <w:basedOn w:val="DefaultParagraphFont"/>
    <w:qFormat/>
    <w:rPr/>
  </w:style>
  <w:style w:type="character" w:styleId="Spellingerror">
    <w:name w:val="spellingerror"/>
    <w:basedOn w:val="DefaultParagraphFont"/>
    <w:qFormat/>
    <w:rPr/>
  </w:style>
  <w:style w:type="character" w:styleId="Strong">
    <w:name w:val="Strong"/>
    <w:basedOn w:val="DefaultParagraphFont"/>
    <w:qFormat/>
    <w:rPr>
      <w:b/>
      <w:bCs/>
    </w:rPr>
  </w:style>
  <w:style w:type="character" w:styleId="Tabchar">
    <w:name w:val="tabchar"/>
    <w:basedOn w:val="DefaultParagraphFont"/>
    <w:qFormat/>
    <w:rPr/>
  </w:style>
  <w:style w:type="character" w:styleId="Eop">
    <w:name w:val="eop"/>
    <w:basedOn w:val="DefaultParagraphFont"/>
    <w:qFormat/>
    <w:rPr/>
  </w:style>
  <w:style w:type="character" w:styleId="Annotationreference">
    <w:name w:val="annotation reference"/>
    <w:basedOn w:val="DefaultParagraphFont"/>
    <w:qFormat/>
    <w:rPr>
      <w:sz w:val="16"/>
      <w:szCs w:val="16"/>
    </w:rPr>
  </w:style>
  <w:style w:type="character" w:styleId="TextocomentarioCar">
    <w:name w:val="Texto comentario Car"/>
    <w:basedOn w:val="DefaultParagraphFont"/>
    <w:link w:val="Annotationtext"/>
    <w:qFormat/>
    <w:rPr>
      <w:sz w:val="20"/>
      <w:szCs w:val="20"/>
    </w:rPr>
  </w:style>
  <w:style w:type="character" w:styleId="AsuntodelcomentarioCar">
    <w:name w:val="Asunto del comentario Car"/>
    <w:basedOn w:val="TextocomentarioCar"/>
    <w:link w:val="Annotationsubject"/>
    <w:qFormat/>
    <w:rPr>
      <w:b/>
      <w:bCs/>
      <w:sz w:val="20"/>
      <w:szCs w:val="20"/>
    </w:rPr>
  </w:style>
  <w:style w:type="character" w:styleId="Gmaildefault">
    <w:name w:val="gmail_default"/>
    <w:basedOn w:val="DefaultParagraphFont"/>
    <w:qFormat/>
    <w:rPr/>
  </w:style>
  <w:style w:type="character" w:styleId="TextonotapieCar">
    <w:name w:val="Texto nota pie Car"/>
    <w:basedOn w:val="DefaultParagraphFont"/>
    <w:qFormat/>
    <w:rPr>
      <w:sz w:val="20"/>
      <w:szCs w:val="20"/>
    </w:rPr>
  </w:style>
  <w:style w:type="character" w:styleId="Caracteresdenotaalpie">
    <w:name w:val="Caracteres de nota al pie"/>
    <w:basedOn w:val="DefaultParagraphFont"/>
    <w:qFormat/>
    <w:rPr>
      <w:vertAlign w:val="superscript"/>
    </w:rPr>
  </w:style>
  <w:style w:type="character" w:styleId="FootnoteReference">
    <w:name w:val="Footnote Reference"/>
    <w:rPr>
      <w:vertAlign w:val="superscript"/>
    </w:rPr>
  </w:style>
  <w:style w:type="character" w:styleId="UnresolvedMention">
    <w:name w:val="Unresolved Mention"/>
    <w:basedOn w:val="DefaultParagraphFont"/>
    <w:qFormat/>
    <w:rPr>
      <w:color w:val="605E5C"/>
      <w:shd w:fill="E1DFDD" w:val="clear"/>
    </w:rPr>
  </w:style>
  <w:style w:type="character" w:styleId="Estilo1Car">
    <w:name w:val="Estilo1 Car"/>
    <w:basedOn w:val="EncabezadoCar"/>
    <w:link w:val="Estilo1"/>
    <w:qFormat/>
    <w:rPr>
      <w:rFonts w:ascii="Poppins SemiBold" w:hAnsi="Poppins SemiBold" w:cs="Poppins SemiBold"/>
      <w:color w:val="785A1E"/>
      <w:sz w:val="24"/>
      <w:szCs w:val="24"/>
      <w:lang w:val="en-GB"/>
    </w:rPr>
  </w:style>
  <w:style w:type="character" w:styleId="FollowedHyperlink">
    <w:name w:val="FollowedHyperlink"/>
    <w:basedOn w:val="DefaultParagraphFont"/>
    <w:rPr>
      <w:color w:themeColor="followedHyperlink" w:val="954F72"/>
      <w:u w:val="single"/>
    </w:rPr>
  </w:style>
  <w:style w:type="character" w:styleId="PlaceholderText">
    <w:name w:val="Placeholder Text"/>
    <w:basedOn w:val="DefaultParagraphFont"/>
    <w:qFormat/>
    <w:rPr>
      <w:color w:val="808080"/>
    </w:rPr>
  </w:style>
  <w:style w:type="character" w:styleId="Enlacedelndice">
    <w:name w:val="Enlace del índice"/>
    <w:qFormat/>
    <w:rPr/>
  </w:style>
  <w:style w:type="character" w:styleId="Fuentedeprrafopredeter">
    <w:name w:val="Fuente de párrafo predeter."/>
    <w:qFormat/>
    <w:rPr/>
  </w:style>
  <w:style w:type="character" w:styleId="WWCharLFO6LVL1">
    <w:name w:val="WW_CharLFO6LVL1"/>
    <w:qFormat/>
    <w:rPr>
      <w:rFonts w:ascii="OpenSymbol" w:hAnsi="OpenSymbol" w:eastAsia="OpenSymbol" w:cs="OpenSymbol"/>
    </w:rPr>
  </w:style>
  <w:style w:type="character" w:styleId="WWCharLFO6LVL2">
    <w:name w:val="WW_CharLFO6LVL2"/>
    <w:qFormat/>
    <w:rPr>
      <w:rFonts w:ascii="OpenSymbol" w:hAnsi="OpenSymbol" w:eastAsia="OpenSymbol" w:cs="OpenSymbol"/>
    </w:rPr>
  </w:style>
  <w:style w:type="character" w:styleId="WWCharLFO6LVL3">
    <w:name w:val="WW_CharLFO6LVL3"/>
    <w:qFormat/>
    <w:rPr>
      <w:rFonts w:ascii="OpenSymbol" w:hAnsi="OpenSymbol" w:eastAsia="OpenSymbol" w:cs="OpenSymbol"/>
    </w:rPr>
  </w:style>
  <w:style w:type="character" w:styleId="WWCharLFO6LVL4">
    <w:name w:val="WW_CharLFO6LVL4"/>
    <w:qFormat/>
    <w:rPr>
      <w:rFonts w:ascii="OpenSymbol" w:hAnsi="OpenSymbol" w:eastAsia="OpenSymbol" w:cs="OpenSymbol"/>
    </w:rPr>
  </w:style>
  <w:style w:type="character" w:styleId="WWCharLFO6LVL5">
    <w:name w:val="WW_CharLFO6LVL5"/>
    <w:qFormat/>
    <w:rPr>
      <w:rFonts w:ascii="OpenSymbol" w:hAnsi="OpenSymbol" w:eastAsia="OpenSymbol" w:cs="OpenSymbol"/>
    </w:rPr>
  </w:style>
  <w:style w:type="character" w:styleId="WWCharLFO6LVL6">
    <w:name w:val="WW_CharLFO6LVL6"/>
    <w:qFormat/>
    <w:rPr>
      <w:rFonts w:ascii="OpenSymbol" w:hAnsi="OpenSymbol" w:eastAsia="OpenSymbol" w:cs="OpenSymbol"/>
    </w:rPr>
  </w:style>
  <w:style w:type="character" w:styleId="WWCharLFO6LVL7">
    <w:name w:val="WW_CharLFO6LVL7"/>
    <w:qFormat/>
    <w:rPr>
      <w:rFonts w:ascii="OpenSymbol" w:hAnsi="OpenSymbol" w:eastAsia="OpenSymbol" w:cs="OpenSymbol"/>
    </w:rPr>
  </w:style>
  <w:style w:type="character" w:styleId="WWCharLFO6LVL8">
    <w:name w:val="WW_CharLFO6LVL8"/>
    <w:qFormat/>
    <w:rPr>
      <w:rFonts w:ascii="OpenSymbol" w:hAnsi="OpenSymbol" w:eastAsia="OpenSymbol" w:cs="OpenSymbol"/>
    </w:rPr>
  </w:style>
  <w:style w:type="character" w:styleId="WWCharLFO6LVL9">
    <w:name w:val="WW_CharLFO6LVL9"/>
    <w:qFormat/>
    <w:rPr>
      <w:rFonts w:ascii="OpenSymbol" w:hAnsi="OpenSymbol" w:eastAsia="OpenSymbol" w:cs="OpenSymbol"/>
    </w:rPr>
  </w:style>
  <w:style w:type="character" w:styleId="Bolos">
    <w:name w:val="Bolos"/>
    <w:qFormat/>
    <w:rPr>
      <w:rFonts w:ascii="OpenSymbol" w:hAnsi="OpenSymbol" w:eastAsia="OpenSymbol" w:cs="OpenSymbol"/>
    </w:rPr>
  </w:style>
  <w:style w:type="character" w:styleId="WWCharLFO7LVL1">
    <w:name w:val="WW_CharLFO7LVL1"/>
    <w:qFormat/>
    <w:rPr>
      <w:rFonts w:ascii="OpenSymbol" w:hAnsi="OpenSymbol" w:eastAsia="OpenSymbol" w:cs="OpenSymbol"/>
    </w:rPr>
  </w:style>
  <w:style w:type="character" w:styleId="WWCharLFO7LVL2">
    <w:name w:val="WW_CharLFO7LVL2"/>
    <w:qFormat/>
    <w:rPr>
      <w:rFonts w:ascii="OpenSymbol" w:hAnsi="OpenSymbol" w:eastAsia="OpenSymbol" w:cs="OpenSymbol"/>
    </w:rPr>
  </w:style>
  <w:style w:type="character" w:styleId="WWCharLFO7LVL3">
    <w:name w:val="WW_CharLFO7LVL3"/>
    <w:qFormat/>
    <w:rPr>
      <w:rFonts w:ascii="OpenSymbol" w:hAnsi="OpenSymbol" w:eastAsia="OpenSymbol" w:cs="OpenSymbol"/>
    </w:rPr>
  </w:style>
  <w:style w:type="character" w:styleId="WWCharLFO7LVL4">
    <w:name w:val="WW_CharLFO7LVL4"/>
    <w:qFormat/>
    <w:rPr>
      <w:rFonts w:ascii="OpenSymbol" w:hAnsi="OpenSymbol" w:eastAsia="OpenSymbol" w:cs="OpenSymbol"/>
    </w:rPr>
  </w:style>
  <w:style w:type="character" w:styleId="WWCharLFO7LVL5">
    <w:name w:val="WW_CharLFO7LVL5"/>
    <w:qFormat/>
    <w:rPr>
      <w:rFonts w:ascii="OpenSymbol" w:hAnsi="OpenSymbol" w:eastAsia="OpenSymbol" w:cs="OpenSymbol"/>
    </w:rPr>
  </w:style>
  <w:style w:type="character" w:styleId="WWCharLFO7LVL6">
    <w:name w:val="WW_CharLFO7LVL6"/>
    <w:qFormat/>
    <w:rPr>
      <w:rFonts w:ascii="OpenSymbol" w:hAnsi="OpenSymbol" w:eastAsia="OpenSymbol" w:cs="OpenSymbol"/>
    </w:rPr>
  </w:style>
  <w:style w:type="character" w:styleId="WWCharLFO7LVL7">
    <w:name w:val="WW_CharLFO7LVL7"/>
    <w:qFormat/>
    <w:rPr>
      <w:rFonts w:ascii="OpenSymbol" w:hAnsi="OpenSymbol" w:eastAsia="OpenSymbol" w:cs="OpenSymbol"/>
    </w:rPr>
  </w:style>
  <w:style w:type="character" w:styleId="WWCharLFO7LVL8">
    <w:name w:val="WW_CharLFO7LVL8"/>
    <w:qFormat/>
    <w:rPr>
      <w:rFonts w:ascii="OpenSymbol" w:hAnsi="OpenSymbol" w:eastAsia="OpenSymbol" w:cs="OpenSymbol"/>
    </w:rPr>
  </w:style>
  <w:style w:type="character" w:styleId="WWCharLFO7LVL9">
    <w:name w:val="WW_CharLFO7LVL9"/>
    <w:qFormat/>
    <w:rPr>
      <w:rFonts w:ascii="OpenSymbol" w:hAnsi="OpenSymbol" w:eastAsia="OpenSymbol" w:cs="OpenSymbol"/>
    </w:rPr>
  </w:style>
  <w:style w:type="character" w:styleId="Caracteresdenotafinal">
    <w:name w:val="Caracteres de nota final"/>
    <w:qFormat/>
    <w:rPr/>
  </w:style>
  <w:style w:type="character" w:styleId="EndnoteReference">
    <w:name w:val="Endnote Reference"/>
    <w:rPr>
      <w:vertAlign w:val="superscript"/>
    </w:rPr>
  </w:style>
  <w:style w:type="character" w:styleId="Smbolosdenumeracin">
    <w:name w:val="Símbolos de numeración"/>
    <w:qFormat/>
    <w:rPr/>
  </w:style>
  <w:style w:type="character" w:styleId="LineNumber">
    <w:name w:val="Line Number"/>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Cabeceraypie">
    <w:name w:val="Cabecera y pie"/>
    <w:basedOn w:val="Normal"/>
    <w:qFormat/>
    <w:pPr/>
    <w:rPr/>
  </w:style>
  <w:style w:type="paragraph" w:styleId="Header">
    <w:name w:val="Header"/>
    <w:basedOn w:val="Normal"/>
    <w:link w:val="EncabezadoCar"/>
    <w:pPr>
      <w:tabs>
        <w:tab w:val="clear" w:pos="709"/>
        <w:tab w:val="center" w:pos="4252" w:leader="none"/>
        <w:tab w:val="right" w:pos="8504" w:leader="none"/>
      </w:tabs>
      <w:spacing w:lineRule="auto" w:line="240" w:before="0" w:after="0"/>
    </w:pPr>
    <w:rPr/>
  </w:style>
  <w:style w:type="paragraph" w:styleId="Footer">
    <w:name w:val="Footer"/>
    <w:basedOn w:val="Normal"/>
    <w:link w:val="PiedepginaCar"/>
    <w:pPr>
      <w:tabs>
        <w:tab w:val="clear" w:pos="709"/>
        <w:tab w:val="center" w:pos="4252" w:leader="none"/>
        <w:tab w:val="right" w:pos="8504" w:leader="none"/>
      </w:tabs>
      <w:spacing w:lineRule="auto" w:line="240" w:before="0" w:after="0"/>
    </w:pPr>
    <w:rPr/>
  </w:style>
  <w:style w:type="paragraph" w:styleId="IndexHeading">
    <w:name w:val="Index Heading"/>
    <w:basedOn w:val="Ttulo"/>
    <w:pPr/>
    <w:rPr/>
  </w:style>
  <w:style w:type="paragraph" w:styleId="TOCHeading">
    <w:name w:val="TOC Heading"/>
    <w:basedOn w:val="Heading1"/>
    <w:next w:val="Normal"/>
    <w:qFormat/>
    <w:pPr>
      <w:numPr>
        <w:ilvl w:val="0"/>
        <w:numId w:val="0"/>
      </w:numPr>
      <w:outlineLvl w:val="9"/>
    </w:pPr>
    <w:rPr>
      <w:lang w:eastAsia="es-ES"/>
    </w:rPr>
  </w:style>
  <w:style w:type="paragraph" w:styleId="ListParagraph">
    <w:name w:val="List Paragraph"/>
    <w:basedOn w:val="Normal"/>
    <w:link w:val="PrrafodelistaCar"/>
    <w:qFormat/>
    <w:pPr>
      <w:spacing w:before="0" w:after="160"/>
      <w:ind w:start="720"/>
      <w:contextualSpacing/>
    </w:pPr>
    <w:rPr/>
  </w:style>
  <w:style w:type="paragraph" w:styleId="Fra1">
    <w:name w:val="föra1"/>
    <w:basedOn w:val="Heading1"/>
    <w:link w:val="Fra1Car"/>
    <w:qFormat/>
    <w:pPr>
      <w:numPr>
        <w:ilvl w:val="0"/>
        <w:numId w:val="0"/>
      </w:numPr>
      <w:spacing w:lineRule="auto" w:line="276" w:before="120" w:after="240"/>
    </w:pPr>
    <w:rPr>
      <w:color w:themeColor="dark1" w:themeTint="bf" w:val="404040"/>
    </w:rPr>
  </w:style>
  <w:style w:type="paragraph" w:styleId="Fra2">
    <w:name w:val="föra2"/>
    <w:basedOn w:val="Fra1"/>
    <w:link w:val="Fra2Car"/>
    <w:qFormat/>
    <w:pPr>
      <w:numPr>
        <w:ilvl w:val="0"/>
        <w:numId w:val="2"/>
      </w:numPr>
    </w:pPr>
    <w:rPr>
      <w:sz w:val="28"/>
    </w:rPr>
  </w:style>
  <w:style w:type="paragraph" w:styleId="2">
    <w:name w:val="2"/>
    <w:basedOn w:val="Fra1"/>
    <w:link w:val="2Car"/>
    <w:qFormat/>
    <w:pPr/>
    <w:rPr>
      <w:sz w:val="28"/>
    </w:rPr>
  </w:style>
  <w:style w:type="paragraph" w:styleId="TOC1">
    <w:name w:val="TOC 1"/>
    <w:basedOn w:val="Normal"/>
    <w:next w:val="Normal"/>
    <w:autoRedefine/>
    <w:pPr>
      <w:spacing w:before="0" w:after="100"/>
    </w:pPr>
    <w:rPr/>
  </w:style>
  <w:style w:type="paragraph" w:styleId="TOC3">
    <w:name w:val="TOC 3"/>
    <w:basedOn w:val="Normal"/>
    <w:next w:val="Normal"/>
    <w:autoRedefine/>
    <w:pPr>
      <w:spacing w:before="0" w:after="100"/>
      <w:ind w:start="440"/>
    </w:pPr>
    <w:rPr/>
  </w:style>
  <w:style w:type="paragraph" w:styleId="BalloonText">
    <w:name w:val="Balloon Text"/>
    <w:basedOn w:val="Normal"/>
    <w:link w:val="TextodegloboCar"/>
    <w:qFormat/>
    <w:pPr>
      <w:spacing w:lineRule="auto" w:line="240" w:before="0" w:after="0"/>
    </w:pPr>
    <w:rPr>
      <w:rFonts w:ascii="Times New Roman" w:hAnsi="Times New Roman" w:cs="Times New Roman"/>
      <w:sz w:val="18"/>
      <w:szCs w:val="18"/>
    </w:rPr>
  </w:style>
  <w:style w:type="paragraph" w:styleId="Cuerpo">
    <w:name w:val="Cuerpo"/>
    <w:qFormat/>
    <w:pPr>
      <w:widowControl/>
      <w:kinsoku w:val="true"/>
      <w:overflowPunct w:val="true"/>
      <w:autoSpaceDE w:val="true"/>
      <w:bidi w:val="0"/>
      <w:spacing w:lineRule="auto" w:line="276" w:before="0" w:after="200"/>
      <w:jc w:val="both"/>
    </w:pPr>
    <w:rPr>
      <w:rFonts w:ascii="Avant Garde Book BT" w:hAnsi="Avant Garde Book BT" w:eastAsia="Arial Unicode MS" w:cs="Arial Unicode MS"/>
      <w:color w:val="000000"/>
      <w:kern w:val="0"/>
      <w:sz w:val="22"/>
      <w:szCs w:val="22"/>
      <w:u w:val="none"/>
      <w:lang w:eastAsia="es-ES" w:val="es-ES" w:bidi="ar-SA"/>
    </w:rPr>
  </w:style>
  <w:style w:type="paragraph" w:styleId="Paragraph">
    <w:name w:val="paragraph"/>
    <w:basedOn w:val="Normal"/>
    <w:qFormat/>
    <w:pPr>
      <w:spacing w:lineRule="auto" w:line="240" w:before="280" w:after="280"/>
    </w:pPr>
    <w:rPr>
      <w:rFonts w:ascii="Times New Roman" w:hAnsi="Times New Roman" w:eastAsia="Times New Roman" w:cs="Times New Roman"/>
      <w:sz w:val="24"/>
      <w:szCs w:val="24"/>
      <w:lang w:eastAsia="es-ES"/>
    </w:rPr>
  </w:style>
  <w:style w:type="paragraph" w:styleId="Annotationtext">
    <w:name w:val="annotation text"/>
    <w:basedOn w:val="Normal"/>
    <w:link w:val="TextocomentarioCar"/>
    <w:qFormat/>
    <w:pPr>
      <w:spacing w:lineRule="auto" w:line="240"/>
    </w:pPr>
    <w:rPr>
      <w:szCs w:val="20"/>
    </w:rPr>
  </w:style>
  <w:style w:type="paragraph" w:styleId="Annotationsubject">
    <w:name w:val="annotation subject"/>
    <w:basedOn w:val="Annotationtext"/>
    <w:next w:val="Annotationtext"/>
    <w:link w:val="AsuntodelcomentarioCar"/>
    <w:qFormat/>
    <w:pPr/>
    <w:rPr>
      <w:b/>
      <w:bCs/>
    </w:rPr>
  </w:style>
  <w:style w:type="paragraph" w:styleId="Default">
    <w:name w:val="Default"/>
    <w:basedOn w:val="Normal"/>
    <w:qFormat/>
    <w:pPr>
      <w:spacing w:lineRule="auto" w:line="240" w:before="0" w:after="0"/>
    </w:pPr>
    <w:rPr>
      <w:rFonts w:ascii="Calibri" w:hAnsi="Calibri" w:cs="Calibri"/>
      <w:color w:val="000000"/>
      <w:sz w:val="24"/>
      <w:szCs w:val="24"/>
      <w:lang w:eastAsia="es-ES"/>
    </w:rPr>
  </w:style>
  <w:style w:type="paragraph" w:styleId="BodyText21">
    <w:name w:val="Body Text 21"/>
    <w:basedOn w:val="Normal"/>
    <w:qFormat/>
    <w:pPr>
      <w:snapToGrid w:val="false"/>
      <w:spacing w:lineRule="auto" w:line="240" w:before="0" w:after="0"/>
    </w:pPr>
    <w:rPr>
      <w:rFonts w:ascii="Arial" w:hAnsi="Arial" w:cs="Arial"/>
      <w:szCs w:val="20"/>
      <w:lang w:eastAsia="es-ES"/>
    </w:rPr>
  </w:style>
  <w:style w:type="paragraph" w:styleId="FootnoteText">
    <w:name w:val="Footnote Text"/>
    <w:basedOn w:val="Normal"/>
    <w:link w:val="TextonotapieCar"/>
    <w:pPr>
      <w:spacing w:lineRule="auto" w:line="240" w:before="0" w:after="0"/>
    </w:pPr>
    <w:rPr>
      <w:szCs w:val="20"/>
    </w:rPr>
  </w:style>
  <w:style w:type="paragraph" w:styleId="Estilo1">
    <w:name w:val="Estilo1"/>
    <w:basedOn w:val="Header"/>
    <w:link w:val="Estilo1Car"/>
    <w:qFormat/>
    <w:pPr>
      <w:tabs>
        <w:tab w:val="left" w:pos="567" w:leader="none"/>
        <w:tab w:val="center" w:pos="4252" w:leader="none"/>
        <w:tab w:val="right" w:pos="8504" w:leader="none"/>
      </w:tabs>
      <w:spacing w:before="0" w:after="160"/>
    </w:pPr>
    <w:rPr>
      <w:rFonts w:ascii="Poppins SemiBold" w:hAnsi="Poppins SemiBold" w:cs="Poppins SemiBold"/>
      <w:color w:val="785A1E"/>
      <w:sz w:val="24"/>
      <w:szCs w:val="24"/>
      <w:lang w:val="en-GB"/>
    </w:rPr>
  </w:style>
  <w:style w:type="paragraph" w:styleId="Figura">
    <w:name w:val="figura"/>
    <w:basedOn w:val="Cuerpo"/>
    <w:next w:val="Normal"/>
    <w:qFormat/>
    <w:pPr>
      <w:numPr>
        <w:ilvl w:val="0"/>
        <w:numId w:val="3"/>
      </w:numPr>
      <w:spacing w:lineRule="auto" w:line="240"/>
      <w:jc w:val="center"/>
    </w:pPr>
    <w:rPr>
      <w:rFonts w:ascii="Poppins" w:hAnsi="Poppins" w:cs="Poppins"/>
      <w:sz w:val="18"/>
    </w:rPr>
  </w:style>
  <w:style w:type="paragraph" w:styleId="Caption1">
    <w:name w:val="caption1"/>
    <w:basedOn w:val="Normal"/>
    <w:qFormat/>
    <w:pPr>
      <w:keepNext w:val="true"/>
      <w:suppressLineNumbers/>
      <w:suppressAutoHyphens w:val="true"/>
      <w:spacing w:lineRule="auto" w:line="240" w:before="120" w:after="120"/>
    </w:pPr>
    <w:rPr>
      <w:rFonts w:ascii="Tahoma" w:hAnsi="Tahoma" w:eastAsia="Times New Roman" w:cs="Arial"/>
      <w:b/>
      <w:iCs/>
      <w:szCs w:val="24"/>
      <w:lang w:eastAsia="zh-CN"/>
    </w:rPr>
  </w:style>
  <w:style w:type="paragraph" w:styleId="Epgrafe">
    <w:name w:val="Epígrafe"/>
    <w:basedOn w:val="Normal"/>
    <w:next w:val="Normal"/>
    <w:qFormat/>
    <w:pPr>
      <w:spacing w:lineRule="auto" w:line="240" w:before="120" w:after="0"/>
    </w:pPr>
    <w:rPr>
      <w:rFonts w:ascii="Tahoma" w:hAnsi="Tahoma" w:eastAsia="Times New Roman" w:cs="Times New Roman"/>
      <w:b/>
      <w:bCs/>
      <w:szCs w:val="20"/>
      <w:lang w:eastAsia="es-ES"/>
    </w:rPr>
  </w:style>
  <w:style w:type="paragraph" w:styleId="TOC2">
    <w:name w:val="TOC 2"/>
    <w:basedOn w:val="Normal"/>
    <w:next w:val="Normal"/>
    <w:autoRedefine/>
    <w:pPr>
      <w:spacing w:before="0" w:after="100"/>
      <w:ind w:start="220"/>
    </w:pPr>
    <w:rPr/>
  </w:style>
  <w:style w:type="paragraph" w:styleId="Ecuacin">
    <w:name w:val="Ecuación"/>
    <w:basedOn w:val="Normal"/>
    <w:next w:val="Normal"/>
    <w:qFormat/>
    <w:pPr>
      <w:spacing w:lineRule="auto" w:line="240" w:before="240" w:after="240"/>
      <w:jc w:val="center"/>
    </w:pPr>
    <w:rPr>
      <w:rFonts w:ascii="Times New Roman" w:hAnsi="Times New Roman" w:eastAsia="Times New Roman" w:cs="Times New Roman"/>
      <w:sz w:val="22"/>
      <w:szCs w:val="20"/>
      <w:lang w:val="es-ES_tradnl" w:eastAsia="es-ES"/>
    </w:rPr>
  </w:style>
  <w:style w:type="paragraph" w:styleId="Tabla">
    <w:name w:val="tabla"/>
    <w:basedOn w:val="Caption1"/>
    <w:next w:val="Normal"/>
    <w:qFormat/>
    <w:pPr>
      <w:numPr>
        <w:ilvl w:val="0"/>
        <w:numId w:val="4"/>
      </w:numPr>
      <w:spacing w:before="240" w:after="120"/>
      <w:jc w:val="center"/>
    </w:pPr>
    <w:rPr>
      <w:rFonts w:ascii="Poppins" w:hAnsi="Poppins" w:cs="Poppins Light"/>
      <w:b w:val="false"/>
      <w:sz w:val="18"/>
      <w:szCs w:val="18"/>
    </w:rPr>
  </w:style>
  <w:style w:type="paragraph" w:styleId="Revision">
    <w:name w:val="Revision"/>
    <w:qFormat/>
    <w:pPr>
      <w:widowControl/>
      <w:kinsoku w:val="true"/>
      <w:overflowPunct w:val="true"/>
      <w:autoSpaceDE w:val="true"/>
      <w:bidi w:val="0"/>
      <w:spacing w:lineRule="auto" w:line="240" w:before="0" w:after="0"/>
      <w:jc w:val="start"/>
    </w:pPr>
    <w:rPr>
      <w:rFonts w:ascii="Poppins" w:hAnsi="Poppins" w:eastAsia="Calibri" w:cs="Tahoma"/>
      <w:color w:val="auto"/>
      <w:kern w:val="0"/>
      <w:sz w:val="20"/>
      <w:szCs w:val="22"/>
      <w:lang w:val="es-ES" w:eastAsia="en-US" w:bidi="ar-SA"/>
    </w:rPr>
  </w:style>
  <w:style w:type="paragraph" w:styleId="Normaldespus">
    <w:name w:val="Normal después"/>
    <w:basedOn w:val="Normal"/>
    <w:next w:val="Normal"/>
    <w:qFormat/>
    <w:pPr>
      <w:spacing w:lineRule="auto" w:line="288" w:before="240" w:after="120"/>
      <w:ind w:firstLine="357"/>
    </w:pPr>
    <w:rPr>
      <w:rFonts w:ascii="Times New Roman" w:hAnsi="Times New Roman" w:eastAsia="Times New Roman" w:cs="Times New Roman"/>
      <w:sz w:val="24"/>
      <w:szCs w:val="24"/>
      <w:lang w:val="es-ES_tradnl" w:eastAsia="es-ES"/>
    </w:rPr>
  </w:style>
  <w:style w:type="paragraph" w:styleId="Normal0">
    <w:name w:val="Normal_0"/>
    <w:basedOn w:val="Normal"/>
    <w:next w:val="Normal"/>
    <w:qFormat/>
    <w:pPr>
      <w:spacing w:lineRule="auto" w:line="288" w:before="0" w:after="120"/>
    </w:pPr>
    <w:rPr>
      <w:rFonts w:ascii="Times New Roman" w:hAnsi="Times New Roman" w:eastAsia="Times New Roman" w:cs="Times New Roman"/>
      <w:sz w:val="24"/>
      <w:szCs w:val="24"/>
      <w:lang w:val="es-ES_tradnl" w:eastAsia="es-ES"/>
    </w:rPr>
  </w:style>
  <w:style w:type="paragraph" w:styleId="Contenidodelmarco">
    <w:name w:val="Contenido del marco"/>
    <w:basedOn w:val="Normal"/>
    <w:qFormat/>
    <w:pPr/>
    <w:rPr/>
  </w:style>
  <w:style w:type="paragraph" w:styleId="Cabeceraizquierda">
    <w:name w:val="Cabecera izquierda"/>
    <w:basedOn w:val="Header"/>
    <w:qFormat/>
    <w:pPr/>
    <w:rPr/>
  </w:style>
  <w:style w:type="paragraph" w:styleId="TOC4">
    <w:name w:val="TOC 4"/>
    <w:basedOn w:val="Ndice"/>
    <w:pPr/>
    <w:rPr/>
  </w:style>
  <w:style w:type="paragraph" w:styleId="TOC5">
    <w:name w:val="TOC 5"/>
    <w:basedOn w:val="Ndice"/>
    <w:pPr/>
    <w:rPr/>
  </w:style>
  <w:style w:type="paragraph" w:styleId="TOC6">
    <w:name w:val="TOC 6"/>
    <w:basedOn w:val="Ndice"/>
    <w:pPr/>
    <w:rPr/>
  </w:style>
  <w:style w:type="paragraph" w:styleId="TOC7">
    <w:name w:val="TOC 7"/>
    <w:basedOn w:val="Ndice"/>
    <w:pPr/>
    <w:rPr/>
  </w:style>
  <w:style w:type="paragraph" w:styleId="TOC8">
    <w:name w:val="TOC 8"/>
    <w:basedOn w:val="Ndice"/>
    <w:pPr/>
    <w:rPr/>
  </w:style>
  <w:style w:type="paragraph" w:styleId="TOC9">
    <w:name w:val="TOC 9"/>
    <w:basedOn w:val="Ndice"/>
    <w:pPr/>
    <w:rPr/>
  </w:style>
  <w:style w:type="paragraph" w:styleId="Prrafodelista">
    <w:name w:val="Párrafo de lista"/>
    <w:basedOn w:val="Normal"/>
    <w:qFormat/>
    <w:pPr>
      <w:tabs>
        <w:tab w:val="clear" w:pos="709"/>
      </w:tabs>
      <w:suppressAutoHyphens w:val="true"/>
      <w:spacing w:before="0" w:after="160"/>
      <w:ind w:start="720"/>
      <w:contextualSpacing/>
    </w:pPr>
    <w:rPr/>
  </w:style>
  <w:style w:type="paragraph" w:styleId="Ttulo10">
    <w:name w:val="Título 10"/>
    <w:basedOn w:val="Ttulo"/>
    <w:next w:val="BodyText"/>
    <w:qFormat/>
    <w:pPr>
      <w:numPr>
        <w:ilvl w:val="8"/>
        <w:numId w:val="1"/>
      </w:numPr>
      <w:spacing w:before="60" w:after="60"/>
      <w:outlineLvl w:val="8"/>
    </w:pPr>
    <w:rPr>
      <w:b/>
      <w:bCs/>
      <w:sz w:val="18"/>
      <w:szCs w:val="18"/>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paragraph" w:styleId="EndnoteText">
    <w:name w:val="Endnote Text"/>
    <w:basedOn w:val="Normal"/>
    <w:pPr>
      <w:suppressLineNumbers/>
      <w:ind w:hanging="340" w:start="340"/>
    </w:pPr>
    <w:rPr>
      <w:sz w:val="20"/>
      <w:szCs w:val="20"/>
    </w:rPr>
  </w:style>
  <w:style w:type="paragraph" w:styleId="Tabla1">
    <w:name w:val="Tabla1"/>
    <w:basedOn w:val="Caption"/>
    <w:qFormat/>
    <w:pPr/>
    <w:rPr/>
  </w:style>
  <w:style w:type="paragraph" w:styleId="Textopreformateado">
    <w:name w:val="Texto preformateado"/>
    <w:basedOn w:val="Normal"/>
    <w:qFormat/>
    <w:pPr>
      <w:spacing w:before="0" w:after="0"/>
    </w:pPr>
    <w:rPr>
      <w:rFonts w:ascii="Liberation Mono" w:hAnsi="Liberation Mono" w:eastAsia="Liberation Mono" w:cs="Liberation Mono"/>
      <w:sz w:val="20"/>
      <w:szCs w:val="20"/>
    </w:rPr>
  </w:style>
  <w:style w:type="paragraph" w:styleId="Bibliografa1">
    <w:name w:val="Bibliografía 1"/>
    <w:basedOn w:val="Ndice"/>
    <w:qFormat/>
    <w:pPr>
      <w:tabs>
        <w:tab w:val="clear" w:pos="709"/>
      </w:tabs>
      <w:spacing w:lineRule="atLeast" w:line="240" w:before="0" w:after="0"/>
      <w:ind w:hanging="720" w:start="72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jpeg"/><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eader" Target="header1.xml"/><Relationship Id="rId29" Type="http://schemas.openxmlformats.org/officeDocument/2006/relationships/header" Target="header2.xml"/><Relationship Id="rId30" Type="http://schemas.openxmlformats.org/officeDocument/2006/relationships/footer" Target="footer4.xml"/><Relationship Id="rId31" Type="http://schemas.openxmlformats.org/officeDocument/2006/relationships/footer" Target="footer5.xml"/><Relationship Id="rId32" Type="http://schemas.openxmlformats.org/officeDocument/2006/relationships/footer" Target="footer6.xml"/><Relationship Id="rId33" Type="http://schemas.openxmlformats.org/officeDocument/2006/relationships/image" Target="media/image21.png"/><Relationship Id="rId34" Type="http://schemas.openxmlformats.org/officeDocument/2006/relationships/header" Target="header3.xml"/><Relationship Id="rId35" Type="http://schemas.openxmlformats.org/officeDocument/2006/relationships/header" Target="header4.xml"/><Relationship Id="rId36" Type="http://schemas.openxmlformats.org/officeDocument/2006/relationships/header" Target="header5.xml"/><Relationship Id="rId37" Type="http://schemas.openxmlformats.org/officeDocument/2006/relationships/footer" Target="footer7.xml"/><Relationship Id="rId38" Type="http://schemas.openxmlformats.org/officeDocument/2006/relationships/footer" Target="footer8.xml"/><Relationship Id="rId39" Type="http://schemas.openxmlformats.org/officeDocument/2006/relationships/footer" Target="footer9.xml"/><Relationship Id="rId40" Type="http://schemas.openxmlformats.org/officeDocument/2006/relationships/header" Target="header6.xml"/><Relationship Id="rId41" Type="http://schemas.openxmlformats.org/officeDocument/2006/relationships/header" Target="header7.xml"/><Relationship Id="rId42" Type="http://schemas.openxmlformats.org/officeDocument/2006/relationships/footer" Target="footer10.xml"/><Relationship Id="rId43" Type="http://schemas.openxmlformats.org/officeDocument/2006/relationships/footer" Target="footer11.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4433</TotalTime>
  <Application>LibreOffice/7.6.2.1$Windows_X86_64 LibreOffice_project/56f7684011345957bbf33a7ee678afaf4d2ba333</Application>
  <AppVersion>15.0000</AppVersion>
  <Pages>36</Pages>
  <Words>8029</Words>
  <Characters>42844</Characters>
  <CharactersWithSpaces>50054</CharactersWithSpaces>
  <Paragraphs>757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2022-10-06T08:54:00Z</dcterms:created>
  <dc:creator>Iñigo Lizarralde Torre</dc:creator>
  <dc:description/>
  <dc:language>es-ES</dc:language>
  <cp:lastModifiedBy/>
  <cp:lastPrinted>2022-10-06T12:13:00Z</cp:lastPrinted>
  <dcterms:modified xsi:type="dcterms:W3CDTF">2024-06-09T23:30:06Z</dcterms:modified>
  <cp:revision>293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https://csl.mendeley.com/styles/656783301/CongresoForestalEspanol8</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https://csl.mendeley.com/styles/656783301/CongresoForestalEspanol8</vt:lpwstr>
  </property>
  <property fmtid="{D5CDD505-2E9C-101B-9397-08002B2CF9AE}" pid="8" name="Mendeley Recent Style Id 4_1">
    <vt:lpwstr>http://www.zotero.org/styles/forest-ecology-and-management</vt:lpwstr>
  </property>
  <property fmtid="{D5CDD505-2E9C-101B-9397-08002B2CF9AE}" pid="9" name="Mendeley Recent Style Id 5_1">
    <vt:lpwstr>http://www.zotero.org/styles/forest-science</vt:lpwstr>
  </property>
  <property fmtid="{D5CDD505-2E9C-101B-9397-08002B2CF9AE}" pid="10" name="Mendeley Recent Style Id 6_1">
    <vt:lpwstr>http://www.zotero.org/styles/harvard1</vt:lpwstr>
  </property>
  <property fmtid="{D5CDD505-2E9C-101B-9397-08002B2CF9AE}" pid="11" name="Mendeley Recent Style Id 7_1">
    <vt:lpwstr>http://www.zotero.org/styles/ieee</vt:lpwstr>
  </property>
  <property fmtid="{D5CDD505-2E9C-101B-9397-08002B2CF9AE}" pid="12" name="Mendeley Recent Style Id 8_1">
    <vt:lpwstr>http://www.zotero.org/styles/modern-humanities-research-association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Congreso Forestal Espanol 8</vt:lpwstr>
  </property>
  <property fmtid="{D5CDD505-2E9C-101B-9397-08002B2CF9AE}" pid="18" name="Mendeley Recent Style Name 4_1">
    <vt:lpwstr>Forest Ecology and Management</vt:lpwstr>
  </property>
  <property fmtid="{D5CDD505-2E9C-101B-9397-08002B2CF9AE}" pid="19" name="Mendeley Recent Style Name 5_1">
    <vt:lpwstr>Forest Science</vt:lpwstr>
  </property>
  <property fmtid="{D5CDD505-2E9C-101B-9397-08002B2CF9AE}" pid="20" name="Mendeley Recent Style Name 6_1">
    <vt:lpwstr>Harvard reference format 1 (deprecated)</vt:lpwstr>
  </property>
  <property fmtid="{D5CDD505-2E9C-101B-9397-08002B2CF9AE}" pid="21" name="Mendeley Recent Style Name 7_1">
    <vt:lpwstr>IEEE</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Name 9_1">
    <vt:lpwstr>Nature</vt:lpwstr>
  </property>
  <property fmtid="{D5CDD505-2E9C-101B-9397-08002B2CF9AE}" pid="24" name="Mendeley Unique User Id_1">
    <vt:lpwstr>147759b5-ff67-3249-b04c-e391731c3706</vt:lpwstr>
  </property>
  <property fmtid="{D5CDD505-2E9C-101B-9397-08002B2CF9AE}" pid="25" name="ZOTERO_PREF_1">
    <vt:lpwstr>&lt;data data-version="3" zotero-version="6.0.36"&gt;&lt;session id="OBDlQwff"/&gt;&lt;style id="http://www.zotero.org/styles/elsevier-harvard" hasBibliography="1" bibliographyStyleHasBeenSet="1"/&gt;&lt;prefs&gt;&lt;pref name="fieldType" value="ReferenceMark"/&gt;&lt;pref name="automati</vt:lpwstr>
  </property>
  <property fmtid="{D5CDD505-2E9C-101B-9397-08002B2CF9AE}" pid="26" name="ZOTERO_PREF_2">
    <vt:lpwstr>cJournalAbbreviations" value="true"/&gt;&lt;/prefs&gt;&lt;/data&gt;</vt:lpwstr>
  </property>
</Properties>
</file>